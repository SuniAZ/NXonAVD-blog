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auto"/>
          <w:kern w:val="2"/>
          <w:sz w:val="22"/>
          <w:szCs w:val="22"/>
          <w:lang w:val="en-IN"/>
          <w14:ligatures w14:val="standardContextual"/>
        </w:rPr>
        <w:id w:val="73784053"/>
        <w:docPartObj>
          <w:docPartGallery w:val="Table of Contents"/>
          <w:docPartUnique/>
        </w:docPartObj>
      </w:sdtPr>
      <w:sdtEndPr>
        <w:rPr>
          <w:b/>
          <w:bCs/>
          <w:noProof/>
        </w:rPr>
      </w:sdtEndPr>
      <w:sdtContent>
        <w:p w14:paraId="466EBE8D" w14:textId="1CF51BA8" w:rsidR="00C05318" w:rsidRDefault="00C05318">
          <w:pPr>
            <w:pStyle w:val="TOCHeading"/>
          </w:pPr>
          <w:r>
            <w:t>Table of Contents</w:t>
          </w:r>
        </w:p>
        <w:p w14:paraId="3205603A" w14:textId="7F44675F" w:rsidR="00D74205" w:rsidRDefault="00C05318">
          <w:pPr>
            <w:pStyle w:val="TOC1"/>
            <w:tabs>
              <w:tab w:val="right" w:leader="dot" w:pos="9016"/>
            </w:tabs>
            <w:rPr>
              <w:rFonts w:asciiTheme="minorHAnsi" w:eastAsiaTheme="minorEastAsia" w:hAnsiTheme="minorHAnsi"/>
              <w:b w:val="0"/>
              <w:bCs w:val="0"/>
              <w:caps w:val="0"/>
              <w:noProof/>
              <w:lang w:val="en-US"/>
            </w:rPr>
          </w:pPr>
          <w:r>
            <w:fldChar w:fldCharType="begin"/>
          </w:r>
          <w:r>
            <w:instrText xml:space="preserve"> TOC \o "1-3" \h \z \u </w:instrText>
          </w:r>
          <w:r>
            <w:fldChar w:fldCharType="separate"/>
          </w:r>
          <w:hyperlink w:anchor="_Toc200021950" w:history="1">
            <w:r w:rsidR="00D74205" w:rsidRPr="009F32C4">
              <w:rPr>
                <w:rStyle w:val="Hyperlink"/>
                <w:noProof/>
                <w:lang w:val="en-GB"/>
              </w:rPr>
              <w:t>Introduction</w:t>
            </w:r>
            <w:r w:rsidR="00D74205">
              <w:rPr>
                <w:noProof/>
                <w:webHidden/>
              </w:rPr>
              <w:tab/>
            </w:r>
            <w:r w:rsidR="00D74205">
              <w:rPr>
                <w:noProof/>
                <w:webHidden/>
              </w:rPr>
              <w:fldChar w:fldCharType="begin"/>
            </w:r>
            <w:r w:rsidR="00D74205">
              <w:rPr>
                <w:noProof/>
                <w:webHidden/>
              </w:rPr>
              <w:instrText xml:space="preserve"> PAGEREF _Toc200021950 \h </w:instrText>
            </w:r>
            <w:r w:rsidR="00D74205">
              <w:rPr>
                <w:noProof/>
                <w:webHidden/>
              </w:rPr>
            </w:r>
            <w:r w:rsidR="00D74205">
              <w:rPr>
                <w:noProof/>
                <w:webHidden/>
              </w:rPr>
              <w:fldChar w:fldCharType="separate"/>
            </w:r>
            <w:r w:rsidR="00D74205">
              <w:rPr>
                <w:noProof/>
                <w:webHidden/>
              </w:rPr>
              <w:t>2</w:t>
            </w:r>
            <w:r w:rsidR="00D74205">
              <w:rPr>
                <w:noProof/>
                <w:webHidden/>
              </w:rPr>
              <w:fldChar w:fldCharType="end"/>
            </w:r>
          </w:hyperlink>
        </w:p>
        <w:p w14:paraId="134957BB" w14:textId="45FC9A7C" w:rsidR="00D74205" w:rsidRDefault="00D74205">
          <w:pPr>
            <w:pStyle w:val="TOC1"/>
            <w:tabs>
              <w:tab w:val="right" w:leader="dot" w:pos="9016"/>
            </w:tabs>
            <w:rPr>
              <w:rFonts w:asciiTheme="minorHAnsi" w:eastAsiaTheme="minorEastAsia" w:hAnsiTheme="minorHAnsi"/>
              <w:b w:val="0"/>
              <w:bCs w:val="0"/>
              <w:caps w:val="0"/>
              <w:noProof/>
              <w:lang w:val="en-US"/>
            </w:rPr>
          </w:pPr>
          <w:hyperlink w:anchor="_Toc200021951" w:history="1">
            <w:r w:rsidRPr="009F32C4">
              <w:rPr>
                <w:rStyle w:val="Hyperlink"/>
                <w:noProof/>
                <w:lang w:val="en-GB"/>
              </w:rPr>
              <w:t>Why Azure Virtual Desktop (AVD)?</w:t>
            </w:r>
            <w:r>
              <w:rPr>
                <w:noProof/>
                <w:webHidden/>
              </w:rPr>
              <w:tab/>
            </w:r>
            <w:r>
              <w:rPr>
                <w:noProof/>
                <w:webHidden/>
              </w:rPr>
              <w:fldChar w:fldCharType="begin"/>
            </w:r>
            <w:r>
              <w:rPr>
                <w:noProof/>
                <w:webHidden/>
              </w:rPr>
              <w:instrText xml:space="preserve"> PAGEREF _Toc200021951 \h </w:instrText>
            </w:r>
            <w:r>
              <w:rPr>
                <w:noProof/>
                <w:webHidden/>
              </w:rPr>
            </w:r>
            <w:r>
              <w:rPr>
                <w:noProof/>
                <w:webHidden/>
              </w:rPr>
              <w:fldChar w:fldCharType="separate"/>
            </w:r>
            <w:r>
              <w:rPr>
                <w:noProof/>
                <w:webHidden/>
              </w:rPr>
              <w:t>2</w:t>
            </w:r>
            <w:r>
              <w:rPr>
                <w:noProof/>
                <w:webHidden/>
              </w:rPr>
              <w:fldChar w:fldCharType="end"/>
            </w:r>
          </w:hyperlink>
        </w:p>
        <w:p w14:paraId="7FB75F6C" w14:textId="76877B0C" w:rsidR="00D74205" w:rsidRDefault="00D74205">
          <w:pPr>
            <w:pStyle w:val="TOC2"/>
            <w:tabs>
              <w:tab w:val="right" w:leader="dot" w:pos="9016"/>
            </w:tabs>
            <w:rPr>
              <w:rFonts w:eastAsiaTheme="minorEastAsia"/>
              <w:b w:val="0"/>
              <w:bCs w:val="0"/>
              <w:noProof/>
              <w:sz w:val="24"/>
              <w:szCs w:val="24"/>
              <w:lang w:val="en-US"/>
            </w:rPr>
          </w:pPr>
          <w:hyperlink w:anchor="_Toc200021952" w:history="1">
            <w:r w:rsidRPr="009F32C4">
              <w:rPr>
                <w:rStyle w:val="Hyperlink"/>
                <w:noProof/>
              </w:rPr>
              <w:t>Azure Compute Sizing for AVD VMs</w:t>
            </w:r>
            <w:r>
              <w:rPr>
                <w:noProof/>
                <w:webHidden/>
              </w:rPr>
              <w:tab/>
            </w:r>
            <w:r>
              <w:rPr>
                <w:noProof/>
                <w:webHidden/>
              </w:rPr>
              <w:fldChar w:fldCharType="begin"/>
            </w:r>
            <w:r>
              <w:rPr>
                <w:noProof/>
                <w:webHidden/>
              </w:rPr>
              <w:instrText xml:space="preserve"> PAGEREF _Toc200021952 \h </w:instrText>
            </w:r>
            <w:r>
              <w:rPr>
                <w:noProof/>
                <w:webHidden/>
              </w:rPr>
            </w:r>
            <w:r>
              <w:rPr>
                <w:noProof/>
                <w:webHidden/>
              </w:rPr>
              <w:fldChar w:fldCharType="separate"/>
            </w:r>
            <w:r>
              <w:rPr>
                <w:noProof/>
                <w:webHidden/>
              </w:rPr>
              <w:t>3</w:t>
            </w:r>
            <w:r>
              <w:rPr>
                <w:noProof/>
                <w:webHidden/>
              </w:rPr>
              <w:fldChar w:fldCharType="end"/>
            </w:r>
          </w:hyperlink>
        </w:p>
        <w:p w14:paraId="38D49ECE" w14:textId="7D609066" w:rsidR="00D74205" w:rsidRDefault="00D74205">
          <w:pPr>
            <w:pStyle w:val="TOC1"/>
            <w:tabs>
              <w:tab w:val="right" w:leader="dot" w:pos="9016"/>
            </w:tabs>
            <w:rPr>
              <w:rFonts w:asciiTheme="minorHAnsi" w:eastAsiaTheme="minorEastAsia" w:hAnsiTheme="minorHAnsi"/>
              <w:b w:val="0"/>
              <w:bCs w:val="0"/>
              <w:caps w:val="0"/>
              <w:noProof/>
              <w:lang w:val="en-US"/>
            </w:rPr>
          </w:pPr>
          <w:hyperlink w:anchor="_Toc200021953" w:history="1">
            <w:r w:rsidRPr="009F32C4">
              <w:rPr>
                <w:rStyle w:val="Hyperlink"/>
                <w:noProof/>
                <w:lang w:val="en-GB"/>
              </w:rPr>
              <w:t>Creating a Master image for AVD deployment</w:t>
            </w:r>
            <w:r>
              <w:rPr>
                <w:noProof/>
                <w:webHidden/>
              </w:rPr>
              <w:tab/>
            </w:r>
            <w:r>
              <w:rPr>
                <w:noProof/>
                <w:webHidden/>
              </w:rPr>
              <w:fldChar w:fldCharType="begin"/>
            </w:r>
            <w:r>
              <w:rPr>
                <w:noProof/>
                <w:webHidden/>
              </w:rPr>
              <w:instrText xml:space="preserve"> PAGEREF _Toc200021953 \h </w:instrText>
            </w:r>
            <w:r>
              <w:rPr>
                <w:noProof/>
                <w:webHidden/>
              </w:rPr>
            </w:r>
            <w:r>
              <w:rPr>
                <w:noProof/>
                <w:webHidden/>
              </w:rPr>
              <w:fldChar w:fldCharType="separate"/>
            </w:r>
            <w:r>
              <w:rPr>
                <w:noProof/>
                <w:webHidden/>
              </w:rPr>
              <w:t>3</w:t>
            </w:r>
            <w:r>
              <w:rPr>
                <w:noProof/>
                <w:webHidden/>
              </w:rPr>
              <w:fldChar w:fldCharType="end"/>
            </w:r>
          </w:hyperlink>
        </w:p>
        <w:p w14:paraId="4FDD2651" w14:textId="5411D6C0" w:rsidR="00D74205" w:rsidRDefault="00D74205">
          <w:pPr>
            <w:pStyle w:val="TOC2"/>
            <w:tabs>
              <w:tab w:val="right" w:leader="dot" w:pos="9016"/>
            </w:tabs>
            <w:rPr>
              <w:rFonts w:eastAsiaTheme="minorEastAsia"/>
              <w:b w:val="0"/>
              <w:bCs w:val="0"/>
              <w:noProof/>
              <w:sz w:val="24"/>
              <w:szCs w:val="24"/>
              <w:lang w:val="en-US"/>
            </w:rPr>
          </w:pPr>
          <w:hyperlink w:anchor="_Toc200021954" w:history="1">
            <w:r w:rsidRPr="009F32C4">
              <w:rPr>
                <w:rStyle w:val="Hyperlink"/>
                <w:noProof/>
              </w:rPr>
              <w:t>Pre-requisites to create a Master Image for AVD host pool</w:t>
            </w:r>
            <w:r>
              <w:rPr>
                <w:noProof/>
                <w:webHidden/>
              </w:rPr>
              <w:tab/>
            </w:r>
            <w:r>
              <w:rPr>
                <w:noProof/>
                <w:webHidden/>
              </w:rPr>
              <w:fldChar w:fldCharType="begin"/>
            </w:r>
            <w:r>
              <w:rPr>
                <w:noProof/>
                <w:webHidden/>
              </w:rPr>
              <w:instrText xml:space="preserve"> PAGEREF _Toc200021954 \h </w:instrText>
            </w:r>
            <w:r>
              <w:rPr>
                <w:noProof/>
                <w:webHidden/>
              </w:rPr>
            </w:r>
            <w:r>
              <w:rPr>
                <w:noProof/>
                <w:webHidden/>
              </w:rPr>
              <w:fldChar w:fldCharType="separate"/>
            </w:r>
            <w:r>
              <w:rPr>
                <w:noProof/>
                <w:webHidden/>
              </w:rPr>
              <w:t>3</w:t>
            </w:r>
            <w:r>
              <w:rPr>
                <w:noProof/>
                <w:webHidden/>
              </w:rPr>
              <w:fldChar w:fldCharType="end"/>
            </w:r>
          </w:hyperlink>
        </w:p>
        <w:p w14:paraId="7213D753" w14:textId="01E60CF9" w:rsidR="00D74205" w:rsidRDefault="00D74205">
          <w:pPr>
            <w:pStyle w:val="TOC3"/>
            <w:tabs>
              <w:tab w:val="right" w:leader="dot" w:pos="9016"/>
            </w:tabs>
            <w:rPr>
              <w:rFonts w:eastAsiaTheme="minorEastAsia"/>
              <w:noProof/>
              <w:sz w:val="24"/>
              <w:szCs w:val="24"/>
              <w:lang w:val="en-US"/>
            </w:rPr>
          </w:pPr>
          <w:hyperlink w:anchor="_Toc200021955" w:history="1">
            <w:r w:rsidRPr="009F32C4">
              <w:rPr>
                <w:rStyle w:val="Hyperlink"/>
                <w:noProof/>
              </w:rPr>
              <w:t>Steps to create the virtual machine</w:t>
            </w:r>
            <w:r>
              <w:rPr>
                <w:noProof/>
                <w:webHidden/>
              </w:rPr>
              <w:tab/>
            </w:r>
            <w:r>
              <w:rPr>
                <w:noProof/>
                <w:webHidden/>
              </w:rPr>
              <w:fldChar w:fldCharType="begin"/>
            </w:r>
            <w:r>
              <w:rPr>
                <w:noProof/>
                <w:webHidden/>
              </w:rPr>
              <w:instrText xml:space="preserve"> PAGEREF _Toc200021955 \h </w:instrText>
            </w:r>
            <w:r>
              <w:rPr>
                <w:noProof/>
                <w:webHidden/>
              </w:rPr>
            </w:r>
            <w:r>
              <w:rPr>
                <w:noProof/>
                <w:webHidden/>
              </w:rPr>
              <w:fldChar w:fldCharType="separate"/>
            </w:r>
            <w:r>
              <w:rPr>
                <w:noProof/>
                <w:webHidden/>
              </w:rPr>
              <w:t>4</w:t>
            </w:r>
            <w:r>
              <w:rPr>
                <w:noProof/>
                <w:webHidden/>
              </w:rPr>
              <w:fldChar w:fldCharType="end"/>
            </w:r>
          </w:hyperlink>
        </w:p>
        <w:p w14:paraId="7E388C8D" w14:textId="331AD08C" w:rsidR="00D74205" w:rsidRDefault="00D74205">
          <w:pPr>
            <w:pStyle w:val="TOC3"/>
            <w:tabs>
              <w:tab w:val="right" w:leader="dot" w:pos="9016"/>
            </w:tabs>
            <w:rPr>
              <w:rFonts w:eastAsiaTheme="minorEastAsia"/>
              <w:noProof/>
              <w:sz w:val="24"/>
              <w:szCs w:val="24"/>
              <w:lang w:val="en-US"/>
            </w:rPr>
          </w:pPr>
          <w:hyperlink w:anchor="_Toc200021956" w:history="1">
            <w:r w:rsidRPr="009F32C4">
              <w:rPr>
                <w:rStyle w:val="Hyperlink"/>
                <w:rFonts w:eastAsia="Times New Roman"/>
                <w:noProof/>
                <w:lang w:val="en-US"/>
              </w:rPr>
              <w:t>How to connect to VM</w:t>
            </w:r>
            <w:r>
              <w:rPr>
                <w:noProof/>
                <w:webHidden/>
              </w:rPr>
              <w:tab/>
            </w:r>
            <w:r>
              <w:rPr>
                <w:noProof/>
                <w:webHidden/>
              </w:rPr>
              <w:fldChar w:fldCharType="begin"/>
            </w:r>
            <w:r>
              <w:rPr>
                <w:noProof/>
                <w:webHidden/>
              </w:rPr>
              <w:instrText xml:space="preserve"> PAGEREF _Toc200021956 \h </w:instrText>
            </w:r>
            <w:r>
              <w:rPr>
                <w:noProof/>
                <w:webHidden/>
              </w:rPr>
            </w:r>
            <w:r>
              <w:rPr>
                <w:noProof/>
                <w:webHidden/>
              </w:rPr>
              <w:fldChar w:fldCharType="separate"/>
            </w:r>
            <w:r>
              <w:rPr>
                <w:noProof/>
                <w:webHidden/>
              </w:rPr>
              <w:t>8</w:t>
            </w:r>
            <w:r>
              <w:rPr>
                <w:noProof/>
                <w:webHidden/>
              </w:rPr>
              <w:fldChar w:fldCharType="end"/>
            </w:r>
          </w:hyperlink>
        </w:p>
        <w:p w14:paraId="5A74F1BC" w14:textId="189AEC49" w:rsidR="00D74205" w:rsidRDefault="00D74205">
          <w:pPr>
            <w:pStyle w:val="TOC3"/>
            <w:tabs>
              <w:tab w:val="right" w:leader="dot" w:pos="9016"/>
            </w:tabs>
            <w:rPr>
              <w:rFonts w:eastAsiaTheme="minorEastAsia"/>
              <w:noProof/>
              <w:sz w:val="24"/>
              <w:szCs w:val="24"/>
              <w:lang w:val="en-US"/>
            </w:rPr>
          </w:pPr>
          <w:hyperlink w:anchor="_Toc200021957" w:history="1">
            <w:r w:rsidRPr="009F32C4">
              <w:rPr>
                <w:rStyle w:val="Hyperlink"/>
                <w:rFonts w:eastAsia="Times New Roman"/>
                <w:noProof/>
              </w:rPr>
              <w:t>Install NX software</w:t>
            </w:r>
            <w:r>
              <w:rPr>
                <w:noProof/>
                <w:webHidden/>
              </w:rPr>
              <w:tab/>
            </w:r>
            <w:r>
              <w:rPr>
                <w:noProof/>
                <w:webHidden/>
              </w:rPr>
              <w:fldChar w:fldCharType="begin"/>
            </w:r>
            <w:r>
              <w:rPr>
                <w:noProof/>
                <w:webHidden/>
              </w:rPr>
              <w:instrText xml:space="preserve"> PAGEREF _Toc200021957 \h </w:instrText>
            </w:r>
            <w:r>
              <w:rPr>
                <w:noProof/>
                <w:webHidden/>
              </w:rPr>
            </w:r>
            <w:r>
              <w:rPr>
                <w:noProof/>
                <w:webHidden/>
              </w:rPr>
              <w:fldChar w:fldCharType="separate"/>
            </w:r>
            <w:r>
              <w:rPr>
                <w:noProof/>
                <w:webHidden/>
              </w:rPr>
              <w:t>10</w:t>
            </w:r>
            <w:r>
              <w:rPr>
                <w:noProof/>
                <w:webHidden/>
              </w:rPr>
              <w:fldChar w:fldCharType="end"/>
            </w:r>
          </w:hyperlink>
        </w:p>
        <w:p w14:paraId="536AA485" w14:textId="3EBD1E90" w:rsidR="00D74205" w:rsidRDefault="00D74205">
          <w:pPr>
            <w:pStyle w:val="TOC3"/>
            <w:tabs>
              <w:tab w:val="right" w:leader="dot" w:pos="9016"/>
            </w:tabs>
            <w:rPr>
              <w:rFonts w:eastAsiaTheme="minorEastAsia"/>
              <w:noProof/>
              <w:sz w:val="24"/>
              <w:szCs w:val="24"/>
              <w:lang w:val="en-US"/>
            </w:rPr>
          </w:pPr>
          <w:hyperlink w:anchor="_Toc200021958" w:history="1">
            <w:r w:rsidRPr="009F32C4">
              <w:rPr>
                <w:rStyle w:val="Hyperlink"/>
                <w:noProof/>
              </w:rPr>
              <w:t>Master/Golden  image for host pool</w:t>
            </w:r>
            <w:r>
              <w:rPr>
                <w:noProof/>
                <w:webHidden/>
              </w:rPr>
              <w:tab/>
            </w:r>
            <w:r>
              <w:rPr>
                <w:noProof/>
                <w:webHidden/>
              </w:rPr>
              <w:fldChar w:fldCharType="begin"/>
            </w:r>
            <w:r>
              <w:rPr>
                <w:noProof/>
                <w:webHidden/>
              </w:rPr>
              <w:instrText xml:space="preserve"> PAGEREF _Toc200021958 \h </w:instrText>
            </w:r>
            <w:r>
              <w:rPr>
                <w:noProof/>
                <w:webHidden/>
              </w:rPr>
            </w:r>
            <w:r>
              <w:rPr>
                <w:noProof/>
                <w:webHidden/>
              </w:rPr>
              <w:fldChar w:fldCharType="separate"/>
            </w:r>
            <w:r>
              <w:rPr>
                <w:noProof/>
                <w:webHidden/>
              </w:rPr>
              <w:t>15</w:t>
            </w:r>
            <w:r>
              <w:rPr>
                <w:noProof/>
                <w:webHidden/>
              </w:rPr>
              <w:fldChar w:fldCharType="end"/>
            </w:r>
          </w:hyperlink>
        </w:p>
        <w:p w14:paraId="3D365962" w14:textId="5582B9BD" w:rsidR="00D74205" w:rsidRDefault="00D74205">
          <w:pPr>
            <w:pStyle w:val="TOC1"/>
            <w:tabs>
              <w:tab w:val="right" w:leader="dot" w:pos="9016"/>
            </w:tabs>
            <w:rPr>
              <w:rFonts w:asciiTheme="minorHAnsi" w:eastAsiaTheme="minorEastAsia" w:hAnsiTheme="minorHAnsi"/>
              <w:b w:val="0"/>
              <w:bCs w:val="0"/>
              <w:caps w:val="0"/>
              <w:noProof/>
              <w:lang w:val="en-US"/>
            </w:rPr>
          </w:pPr>
          <w:hyperlink w:anchor="_Toc200021959" w:history="1">
            <w:r w:rsidRPr="009F32C4">
              <w:rPr>
                <w:rStyle w:val="Hyperlink"/>
                <w:noProof/>
                <w:lang w:val="en-GB"/>
              </w:rPr>
              <w:t>Deploying a License Server for NX</w:t>
            </w:r>
            <w:r>
              <w:rPr>
                <w:noProof/>
                <w:webHidden/>
              </w:rPr>
              <w:tab/>
            </w:r>
            <w:r>
              <w:rPr>
                <w:noProof/>
                <w:webHidden/>
              </w:rPr>
              <w:fldChar w:fldCharType="begin"/>
            </w:r>
            <w:r>
              <w:rPr>
                <w:noProof/>
                <w:webHidden/>
              </w:rPr>
              <w:instrText xml:space="preserve"> PAGEREF _Toc200021959 \h </w:instrText>
            </w:r>
            <w:r>
              <w:rPr>
                <w:noProof/>
                <w:webHidden/>
              </w:rPr>
            </w:r>
            <w:r>
              <w:rPr>
                <w:noProof/>
                <w:webHidden/>
              </w:rPr>
              <w:fldChar w:fldCharType="separate"/>
            </w:r>
            <w:r>
              <w:rPr>
                <w:noProof/>
                <w:webHidden/>
              </w:rPr>
              <w:t>22</w:t>
            </w:r>
            <w:r>
              <w:rPr>
                <w:noProof/>
                <w:webHidden/>
              </w:rPr>
              <w:fldChar w:fldCharType="end"/>
            </w:r>
          </w:hyperlink>
        </w:p>
        <w:p w14:paraId="690FE0FC" w14:textId="421D4573" w:rsidR="00D74205" w:rsidRDefault="00D74205">
          <w:pPr>
            <w:pStyle w:val="TOC1"/>
            <w:tabs>
              <w:tab w:val="right" w:leader="dot" w:pos="9016"/>
            </w:tabs>
            <w:rPr>
              <w:rFonts w:asciiTheme="minorHAnsi" w:eastAsiaTheme="minorEastAsia" w:hAnsiTheme="minorHAnsi"/>
              <w:b w:val="0"/>
              <w:bCs w:val="0"/>
              <w:caps w:val="0"/>
              <w:noProof/>
              <w:lang w:val="en-US"/>
            </w:rPr>
          </w:pPr>
          <w:hyperlink w:anchor="_Toc200021960" w:history="1">
            <w:r w:rsidRPr="009F32C4">
              <w:rPr>
                <w:rStyle w:val="Hyperlink"/>
                <w:noProof/>
              </w:rPr>
              <w:t>Azure Virtual Desktop High-Level Architecture</w:t>
            </w:r>
            <w:r>
              <w:rPr>
                <w:noProof/>
                <w:webHidden/>
              </w:rPr>
              <w:tab/>
            </w:r>
            <w:r>
              <w:rPr>
                <w:noProof/>
                <w:webHidden/>
              </w:rPr>
              <w:fldChar w:fldCharType="begin"/>
            </w:r>
            <w:r>
              <w:rPr>
                <w:noProof/>
                <w:webHidden/>
              </w:rPr>
              <w:instrText xml:space="preserve"> PAGEREF _Toc200021960 \h </w:instrText>
            </w:r>
            <w:r>
              <w:rPr>
                <w:noProof/>
                <w:webHidden/>
              </w:rPr>
            </w:r>
            <w:r>
              <w:rPr>
                <w:noProof/>
                <w:webHidden/>
              </w:rPr>
              <w:fldChar w:fldCharType="separate"/>
            </w:r>
            <w:r>
              <w:rPr>
                <w:noProof/>
                <w:webHidden/>
              </w:rPr>
              <w:t>28</w:t>
            </w:r>
            <w:r>
              <w:rPr>
                <w:noProof/>
                <w:webHidden/>
              </w:rPr>
              <w:fldChar w:fldCharType="end"/>
            </w:r>
          </w:hyperlink>
        </w:p>
        <w:p w14:paraId="21372254" w14:textId="6B53161F" w:rsidR="00D74205" w:rsidRDefault="00D74205">
          <w:pPr>
            <w:pStyle w:val="TOC1"/>
            <w:tabs>
              <w:tab w:val="right" w:leader="dot" w:pos="9016"/>
            </w:tabs>
            <w:rPr>
              <w:rFonts w:asciiTheme="minorHAnsi" w:eastAsiaTheme="minorEastAsia" w:hAnsiTheme="minorHAnsi"/>
              <w:b w:val="0"/>
              <w:bCs w:val="0"/>
              <w:caps w:val="0"/>
              <w:noProof/>
              <w:lang w:val="en-US"/>
            </w:rPr>
          </w:pPr>
          <w:hyperlink w:anchor="_Toc200021961" w:history="1">
            <w:r w:rsidRPr="009F32C4">
              <w:rPr>
                <w:rStyle w:val="Hyperlink"/>
                <w:noProof/>
              </w:rPr>
              <w:t>AVD Deployment</w:t>
            </w:r>
            <w:r>
              <w:rPr>
                <w:noProof/>
                <w:webHidden/>
              </w:rPr>
              <w:tab/>
            </w:r>
            <w:r>
              <w:rPr>
                <w:noProof/>
                <w:webHidden/>
              </w:rPr>
              <w:fldChar w:fldCharType="begin"/>
            </w:r>
            <w:r>
              <w:rPr>
                <w:noProof/>
                <w:webHidden/>
              </w:rPr>
              <w:instrText xml:space="preserve"> PAGEREF _Toc200021961 \h </w:instrText>
            </w:r>
            <w:r>
              <w:rPr>
                <w:noProof/>
                <w:webHidden/>
              </w:rPr>
            </w:r>
            <w:r>
              <w:rPr>
                <w:noProof/>
                <w:webHidden/>
              </w:rPr>
              <w:fldChar w:fldCharType="separate"/>
            </w:r>
            <w:r>
              <w:rPr>
                <w:noProof/>
                <w:webHidden/>
              </w:rPr>
              <w:t>30</w:t>
            </w:r>
            <w:r>
              <w:rPr>
                <w:noProof/>
                <w:webHidden/>
              </w:rPr>
              <w:fldChar w:fldCharType="end"/>
            </w:r>
          </w:hyperlink>
        </w:p>
        <w:p w14:paraId="5B2CB0E1" w14:textId="11AB7E92" w:rsidR="00D74205" w:rsidRDefault="00D74205">
          <w:pPr>
            <w:pStyle w:val="TOC3"/>
            <w:tabs>
              <w:tab w:val="right" w:leader="dot" w:pos="9016"/>
            </w:tabs>
            <w:rPr>
              <w:rFonts w:eastAsiaTheme="minorEastAsia"/>
              <w:noProof/>
              <w:sz w:val="24"/>
              <w:szCs w:val="24"/>
              <w:lang w:val="en-US"/>
            </w:rPr>
          </w:pPr>
          <w:hyperlink w:anchor="_Toc200021962" w:history="1">
            <w:r w:rsidRPr="009F32C4">
              <w:rPr>
                <w:rStyle w:val="Hyperlink"/>
                <w:noProof/>
              </w:rPr>
              <w:t>Creation of Host pools</w:t>
            </w:r>
            <w:r>
              <w:rPr>
                <w:noProof/>
                <w:webHidden/>
              </w:rPr>
              <w:tab/>
            </w:r>
            <w:r>
              <w:rPr>
                <w:noProof/>
                <w:webHidden/>
              </w:rPr>
              <w:fldChar w:fldCharType="begin"/>
            </w:r>
            <w:r>
              <w:rPr>
                <w:noProof/>
                <w:webHidden/>
              </w:rPr>
              <w:instrText xml:space="preserve"> PAGEREF _Toc200021962 \h </w:instrText>
            </w:r>
            <w:r>
              <w:rPr>
                <w:noProof/>
                <w:webHidden/>
              </w:rPr>
            </w:r>
            <w:r>
              <w:rPr>
                <w:noProof/>
                <w:webHidden/>
              </w:rPr>
              <w:fldChar w:fldCharType="separate"/>
            </w:r>
            <w:r>
              <w:rPr>
                <w:noProof/>
                <w:webHidden/>
              </w:rPr>
              <w:t>30</w:t>
            </w:r>
            <w:r>
              <w:rPr>
                <w:noProof/>
                <w:webHidden/>
              </w:rPr>
              <w:fldChar w:fldCharType="end"/>
            </w:r>
          </w:hyperlink>
        </w:p>
        <w:p w14:paraId="5C8A82B3" w14:textId="17B8BB97" w:rsidR="00D74205" w:rsidRDefault="00D74205">
          <w:pPr>
            <w:pStyle w:val="TOC3"/>
            <w:tabs>
              <w:tab w:val="right" w:leader="dot" w:pos="9016"/>
            </w:tabs>
            <w:rPr>
              <w:rFonts w:eastAsiaTheme="minorEastAsia"/>
              <w:noProof/>
              <w:sz w:val="24"/>
              <w:szCs w:val="24"/>
              <w:lang w:val="en-US"/>
            </w:rPr>
          </w:pPr>
          <w:hyperlink w:anchor="_Toc200021963" w:history="1">
            <w:r w:rsidRPr="009F32C4">
              <w:rPr>
                <w:rStyle w:val="Hyperlink"/>
                <w:noProof/>
              </w:rPr>
              <w:t>Creation of Application group</w:t>
            </w:r>
            <w:r>
              <w:rPr>
                <w:noProof/>
                <w:webHidden/>
              </w:rPr>
              <w:tab/>
            </w:r>
            <w:r>
              <w:rPr>
                <w:noProof/>
                <w:webHidden/>
              </w:rPr>
              <w:fldChar w:fldCharType="begin"/>
            </w:r>
            <w:r>
              <w:rPr>
                <w:noProof/>
                <w:webHidden/>
              </w:rPr>
              <w:instrText xml:space="preserve"> PAGEREF _Toc200021963 \h </w:instrText>
            </w:r>
            <w:r>
              <w:rPr>
                <w:noProof/>
                <w:webHidden/>
              </w:rPr>
            </w:r>
            <w:r>
              <w:rPr>
                <w:noProof/>
                <w:webHidden/>
              </w:rPr>
              <w:fldChar w:fldCharType="separate"/>
            </w:r>
            <w:r>
              <w:rPr>
                <w:noProof/>
                <w:webHidden/>
              </w:rPr>
              <w:t>37</w:t>
            </w:r>
            <w:r>
              <w:rPr>
                <w:noProof/>
                <w:webHidden/>
              </w:rPr>
              <w:fldChar w:fldCharType="end"/>
            </w:r>
          </w:hyperlink>
        </w:p>
        <w:p w14:paraId="48C4FA7F" w14:textId="405DB910" w:rsidR="00D74205" w:rsidRDefault="00D74205">
          <w:pPr>
            <w:pStyle w:val="TOC3"/>
            <w:tabs>
              <w:tab w:val="right" w:leader="dot" w:pos="9016"/>
            </w:tabs>
            <w:rPr>
              <w:rFonts w:eastAsiaTheme="minorEastAsia"/>
              <w:noProof/>
              <w:sz w:val="24"/>
              <w:szCs w:val="24"/>
              <w:lang w:val="en-US"/>
            </w:rPr>
          </w:pPr>
          <w:hyperlink w:anchor="_Toc200021964" w:history="1">
            <w:r w:rsidRPr="009F32C4">
              <w:rPr>
                <w:rStyle w:val="Hyperlink"/>
                <w:rFonts w:eastAsiaTheme="majorEastAsia" w:cstheme="majorBidi"/>
                <w:noProof/>
              </w:rPr>
              <w:t>Creation of Application Workspace</w:t>
            </w:r>
            <w:r>
              <w:rPr>
                <w:noProof/>
                <w:webHidden/>
              </w:rPr>
              <w:tab/>
            </w:r>
            <w:r>
              <w:rPr>
                <w:noProof/>
                <w:webHidden/>
              </w:rPr>
              <w:fldChar w:fldCharType="begin"/>
            </w:r>
            <w:r>
              <w:rPr>
                <w:noProof/>
                <w:webHidden/>
              </w:rPr>
              <w:instrText xml:space="preserve"> PAGEREF _Toc200021964 \h </w:instrText>
            </w:r>
            <w:r>
              <w:rPr>
                <w:noProof/>
                <w:webHidden/>
              </w:rPr>
            </w:r>
            <w:r>
              <w:rPr>
                <w:noProof/>
                <w:webHidden/>
              </w:rPr>
              <w:fldChar w:fldCharType="separate"/>
            </w:r>
            <w:r>
              <w:rPr>
                <w:noProof/>
                <w:webHidden/>
              </w:rPr>
              <w:t>41</w:t>
            </w:r>
            <w:r>
              <w:rPr>
                <w:noProof/>
                <w:webHidden/>
              </w:rPr>
              <w:fldChar w:fldCharType="end"/>
            </w:r>
          </w:hyperlink>
        </w:p>
        <w:p w14:paraId="47CAC270" w14:textId="7568BA02" w:rsidR="00D74205" w:rsidRDefault="00D74205">
          <w:pPr>
            <w:pStyle w:val="TOC3"/>
            <w:tabs>
              <w:tab w:val="right" w:leader="dot" w:pos="9016"/>
            </w:tabs>
            <w:rPr>
              <w:rFonts w:eastAsiaTheme="minorEastAsia"/>
              <w:noProof/>
              <w:sz w:val="24"/>
              <w:szCs w:val="24"/>
              <w:lang w:val="en-US"/>
            </w:rPr>
          </w:pPr>
          <w:hyperlink w:anchor="_Toc200021965" w:history="1">
            <w:r w:rsidRPr="009F32C4">
              <w:rPr>
                <w:rStyle w:val="Hyperlink"/>
                <w:noProof/>
              </w:rPr>
              <w:t>Addition of roles to the Resource group</w:t>
            </w:r>
            <w:r>
              <w:rPr>
                <w:noProof/>
                <w:webHidden/>
              </w:rPr>
              <w:tab/>
            </w:r>
            <w:r>
              <w:rPr>
                <w:noProof/>
                <w:webHidden/>
              </w:rPr>
              <w:fldChar w:fldCharType="begin"/>
            </w:r>
            <w:r>
              <w:rPr>
                <w:noProof/>
                <w:webHidden/>
              </w:rPr>
              <w:instrText xml:space="preserve"> PAGEREF _Toc200021965 \h </w:instrText>
            </w:r>
            <w:r>
              <w:rPr>
                <w:noProof/>
                <w:webHidden/>
              </w:rPr>
            </w:r>
            <w:r>
              <w:rPr>
                <w:noProof/>
                <w:webHidden/>
              </w:rPr>
              <w:fldChar w:fldCharType="separate"/>
            </w:r>
            <w:r>
              <w:rPr>
                <w:noProof/>
                <w:webHidden/>
              </w:rPr>
              <w:t>44</w:t>
            </w:r>
            <w:r>
              <w:rPr>
                <w:noProof/>
                <w:webHidden/>
              </w:rPr>
              <w:fldChar w:fldCharType="end"/>
            </w:r>
          </w:hyperlink>
        </w:p>
        <w:p w14:paraId="48921688" w14:textId="2F299E97" w:rsidR="00D74205" w:rsidRDefault="00D74205">
          <w:pPr>
            <w:pStyle w:val="TOC3"/>
            <w:tabs>
              <w:tab w:val="right" w:leader="dot" w:pos="9016"/>
            </w:tabs>
            <w:rPr>
              <w:rFonts w:eastAsiaTheme="minorEastAsia"/>
              <w:noProof/>
              <w:sz w:val="24"/>
              <w:szCs w:val="24"/>
              <w:lang w:val="en-US"/>
            </w:rPr>
          </w:pPr>
          <w:hyperlink w:anchor="_Toc200021966" w:history="1">
            <w:r w:rsidRPr="009F32C4">
              <w:rPr>
                <w:rStyle w:val="Hyperlink"/>
                <w:noProof/>
              </w:rPr>
              <w:t>Addition of users to these above roles</w:t>
            </w:r>
            <w:r>
              <w:rPr>
                <w:noProof/>
                <w:webHidden/>
              </w:rPr>
              <w:tab/>
            </w:r>
            <w:r>
              <w:rPr>
                <w:noProof/>
                <w:webHidden/>
              </w:rPr>
              <w:fldChar w:fldCharType="begin"/>
            </w:r>
            <w:r>
              <w:rPr>
                <w:noProof/>
                <w:webHidden/>
              </w:rPr>
              <w:instrText xml:space="preserve"> PAGEREF _Toc200021966 \h </w:instrText>
            </w:r>
            <w:r>
              <w:rPr>
                <w:noProof/>
                <w:webHidden/>
              </w:rPr>
            </w:r>
            <w:r>
              <w:rPr>
                <w:noProof/>
                <w:webHidden/>
              </w:rPr>
              <w:fldChar w:fldCharType="separate"/>
            </w:r>
            <w:r>
              <w:rPr>
                <w:noProof/>
                <w:webHidden/>
              </w:rPr>
              <w:t>45</w:t>
            </w:r>
            <w:r>
              <w:rPr>
                <w:noProof/>
                <w:webHidden/>
              </w:rPr>
              <w:fldChar w:fldCharType="end"/>
            </w:r>
          </w:hyperlink>
        </w:p>
        <w:p w14:paraId="27774310" w14:textId="59A8B5D1" w:rsidR="00D74205" w:rsidRDefault="00D74205">
          <w:pPr>
            <w:pStyle w:val="TOC3"/>
            <w:tabs>
              <w:tab w:val="right" w:leader="dot" w:pos="9016"/>
            </w:tabs>
            <w:rPr>
              <w:rFonts w:eastAsiaTheme="minorEastAsia"/>
              <w:noProof/>
              <w:sz w:val="24"/>
              <w:szCs w:val="24"/>
              <w:lang w:val="en-US"/>
            </w:rPr>
          </w:pPr>
          <w:hyperlink w:anchor="_Toc200021967" w:history="1">
            <w:r w:rsidRPr="009F32C4">
              <w:rPr>
                <w:rStyle w:val="Hyperlink"/>
                <w:noProof/>
              </w:rPr>
              <w:t>Configuring Remote Desktop Application</w:t>
            </w:r>
            <w:r>
              <w:rPr>
                <w:noProof/>
                <w:webHidden/>
              </w:rPr>
              <w:tab/>
            </w:r>
            <w:r>
              <w:rPr>
                <w:noProof/>
                <w:webHidden/>
              </w:rPr>
              <w:fldChar w:fldCharType="begin"/>
            </w:r>
            <w:r>
              <w:rPr>
                <w:noProof/>
                <w:webHidden/>
              </w:rPr>
              <w:instrText xml:space="preserve"> PAGEREF _Toc200021967 \h </w:instrText>
            </w:r>
            <w:r>
              <w:rPr>
                <w:noProof/>
                <w:webHidden/>
              </w:rPr>
            </w:r>
            <w:r>
              <w:rPr>
                <w:noProof/>
                <w:webHidden/>
              </w:rPr>
              <w:fldChar w:fldCharType="separate"/>
            </w:r>
            <w:r>
              <w:rPr>
                <w:noProof/>
                <w:webHidden/>
              </w:rPr>
              <w:t>45</w:t>
            </w:r>
            <w:r>
              <w:rPr>
                <w:noProof/>
                <w:webHidden/>
              </w:rPr>
              <w:fldChar w:fldCharType="end"/>
            </w:r>
          </w:hyperlink>
        </w:p>
        <w:p w14:paraId="2554869E" w14:textId="07194818" w:rsidR="00D74205" w:rsidRDefault="00D74205">
          <w:pPr>
            <w:pStyle w:val="TOC1"/>
            <w:tabs>
              <w:tab w:val="right" w:leader="dot" w:pos="9016"/>
            </w:tabs>
            <w:rPr>
              <w:rFonts w:asciiTheme="minorHAnsi" w:eastAsiaTheme="minorEastAsia" w:hAnsiTheme="minorHAnsi"/>
              <w:b w:val="0"/>
              <w:bCs w:val="0"/>
              <w:caps w:val="0"/>
              <w:noProof/>
              <w:lang w:val="en-US"/>
            </w:rPr>
          </w:pPr>
          <w:hyperlink w:anchor="_Toc200021968" w:history="1">
            <w:r w:rsidRPr="009F32C4">
              <w:rPr>
                <w:rStyle w:val="Hyperlink"/>
                <w:noProof/>
                <w:lang w:val="en-GB"/>
              </w:rPr>
              <w:t>NX Test Methodology</w:t>
            </w:r>
            <w:r>
              <w:rPr>
                <w:noProof/>
                <w:webHidden/>
              </w:rPr>
              <w:tab/>
            </w:r>
            <w:r>
              <w:rPr>
                <w:noProof/>
                <w:webHidden/>
              </w:rPr>
              <w:fldChar w:fldCharType="begin"/>
            </w:r>
            <w:r>
              <w:rPr>
                <w:noProof/>
                <w:webHidden/>
              </w:rPr>
              <w:instrText xml:space="preserve"> PAGEREF _Toc200021968 \h </w:instrText>
            </w:r>
            <w:r>
              <w:rPr>
                <w:noProof/>
                <w:webHidden/>
              </w:rPr>
            </w:r>
            <w:r>
              <w:rPr>
                <w:noProof/>
                <w:webHidden/>
              </w:rPr>
              <w:fldChar w:fldCharType="separate"/>
            </w:r>
            <w:r>
              <w:rPr>
                <w:noProof/>
                <w:webHidden/>
              </w:rPr>
              <w:t>48</w:t>
            </w:r>
            <w:r>
              <w:rPr>
                <w:noProof/>
                <w:webHidden/>
              </w:rPr>
              <w:fldChar w:fldCharType="end"/>
            </w:r>
          </w:hyperlink>
        </w:p>
        <w:p w14:paraId="36BD3204" w14:textId="505D92EE" w:rsidR="00D74205" w:rsidRDefault="00D74205">
          <w:pPr>
            <w:pStyle w:val="TOC1"/>
            <w:tabs>
              <w:tab w:val="right" w:leader="dot" w:pos="9016"/>
            </w:tabs>
            <w:rPr>
              <w:rFonts w:asciiTheme="minorHAnsi" w:eastAsiaTheme="minorEastAsia" w:hAnsiTheme="minorHAnsi"/>
              <w:b w:val="0"/>
              <w:bCs w:val="0"/>
              <w:caps w:val="0"/>
              <w:noProof/>
              <w:lang w:val="en-US"/>
            </w:rPr>
          </w:pPr>
          <w:hyperlink w:anchor="_Toc200021969" w:history="1">
            <w:r w:rsidRPr="009F32C4">
              <w:rPr>
                <w:rStyle w:val="Hyperlink"/>
                <w:noProof/>
                <w:lang w:val="en-GB"/>
              </w:rPr>
              <w:t>Running NX ATS certification tests</w:t>
            </w:r>
            <w:r>
              <w:rPr>
                <w:noProof/>
                <w:webHidden/>
              </w:rPr>
              <w:tab/>
            </w:r>
            <w:r>
              <w:rPr>
                <w:noProof/>
                <w:webHidden/>
              </w:rPr>
              <w:fldChar w:fldCharType="begin"/>
            </w:r>
            <w:r>
              <w:rPr>
                <w:noProof/>
                <w:webHidden/>
              </w:rPr>
              <w:instrText xml:space="preserve"> PAGEREF _Toc200021969 \h </w:instrText>
            </w:r>
            <w:r>
              <w:rPr>
                <w:noProof/>
                <w:webHidden/>
              </w:rPr>
            </w:r>
            <w:r>
              <w:rPr>
                <w:noProof/>
                <w:webHidden/>
              </w:rPr>
              <w:fldChar w:fldCharType="separate"/>
            </w:r>
            <w:r>
              <w:rPr>
                <w:noProof/>
                <w:webHidden/>
              </w:rPr>
              <w:t>48</w:t>
            </w:r>
            <w:r>
              <w:rPr>
                <w:noProof/>
                <w:webHidden/>
              </w:rPr>
              <w:fldChar w:fldCharType="end"/>
            </w:r>
          </w:hyperlink>
        </w:p>
        <w:p w14:paraId="13349C65" w14:textId="4CF0A1DE" w:rsidR="00D74205" w:rsidRDefault="00D74205">
          <w:pPr>
            <w:pStyle w:val="TOC2"/>
            <w:tabs>
              <w:tab w:val="right" w:leader="dot" w:pos="9016"/>
            </w:tabs>
            <w:rPr>
              <w:rFonts w:eastAsiaTheme="minorEastAsia"/>
              <w:b w:val="0"/>
              <w:bCs w:val="0"/>
              <w:noProof/>
              <w:sz w:val="24"/>
              <w:szCs w:val="24"/>
              <w:lang w:val="en-US"/>
            </w:rPr>
          </w:pPr>
          <w:hyperlink w:anchor="_Toc200021970" w:history="1">
            <w:r w:rsidRPr="009F32C4">
              <w:rPr>
                <w:rStyle w:val="Hyperlink"/>
                <w:noProof/>
                <w:lang w:val="en-GB"/>
              </w:rPr>
              <w:t>How to Install and Use ATS Certification Tests</w:t>
            </w:r>
            <w:r>
              <w:rPr>
                <w:noProof/>
                <w:webHidden/>
              </w:rPr>
              <w:tab/>
            </w:r>
            <w:r>
              <w:rPr>
                <w:noProof/>
                <w:webHidden/>
              </w:rPr>
              <w:fldChar w:fldCharType="begin"/>
            </w:r>
            <w:r>
              <w:rPr>
                <w:noProof/>
                <w:webHidden/>
              </w:rPr>
              <w:instrText xml:space="preserve"> PAGEREF _Toc200021970 \h </w:instrText>
            </w:r>
            <w:r>
              <w:rPr>
                <w:noProof/>
                <w:webHidden/>
              </w:rPr>
            </w:r>
            <w:r>
              <w:rPr>
                <w:noProof/>
                <w:webHidden/>
              </w:rPr>
              <w:fldChar w:fldCharType="separate"/>
            </w:r>
            <w:r>
              <w:rPr>
                <w:noProof/>
                <w:webHidden/>
              </w:rPr>
              <w:t>49</w:t>
            </w:r>
            <w:r>
              <w:rPr>
                <w:noProof/>
                <w:webHidden/>
              </w:rPr>
              <w:fldChar w:fldCharType="end"/>
            </w:r>
          </w:hyperlink>
        </w:p>
        <w:p w14:paraId="64609978" w14:textId="017363D8" w:rsidR="00D74205" w:rsidRDefault="00D74205">
          <w:pPr>
            <w:pStyle w:val="TOC3"/>
            <w:tabs>
              <w:tab w:val="right" w:leader="dot" w:pos="9016"/>
            </w:tabs>
            <w:rPr>
              <w:rFonts w:eastAsiaTheme="minorEastAsia"/>
              <w:noProof/>
              <w:sz w:val="24"/>
              <w:szCs w:val="24"/>
              <w:lang w:val="en-US"/>
            </w:rPr>
          </w:pPr>
          <w:hyperlink w:anchor="_Toc200021971" w:history="1">
            <w:r w:rsidRPr="009F32C4">
              <w:rPr>
                <w:rStyle w:val="Hyperlink"/>
                <w:noProof/>
                <w:lang w:val="en-GB"/>
              </w:rPr>
              <w:t>ATS / Crash Tests</w:t>
            </w:r>
            <w:r>
              <w:rPr>
                <w:noProof/>
                <w:webHidden/>
              </w:rPr>
              <w:tab/>
            </w:r>
            <w:r>
              <w:rPr>
                <w:noProof/>
                <w:webHidden/>
              </w:rPr>
              <w:fldChar w:fldCharType="begin"/>
            </w:r>
            <w:r>
              <w:rPr>
                <w:noProof/>
                <w:webHidden/>
              </w:rPr>
              <w:instrText xml:space="preserve"> PAGEREF _Toc200021971 \h </w:instrText>
            </w:r>
            <w:r>
              <w:rPr>
                <w:noProof/>
                <w:webHidden/>
              </w:rPr>
            </w:r>
            <w:r>
              <w:rPr>
                <w:noProof/>
                <w:webHidden/>
              </w:rPr>
              <w:fldChar w:fldCharType="separate"/>
            </w:r>
            <w:r>
              <w:rPr>
                <w:noProof/>
                <w:webHidden/>
              </w:rPr>
              <w:t>50</w:t>
            </w:r>
            <w:r>
              <w:rPr>
                <w:noProof/>
                <w:webHidden/>
              </w:rPr>
              <w:fldChar w:fldCharType="end"/>
            </w:r>
          </w:hyperlink>
        </w:p>
        <w:p w14:paraId="68EC7512" w14:textId="5E4420E0" w:rsidR="00D74205" w:rsidRDefault="00D74205">
          <w:pPr>
            <w:pStyle w:val="TOC3"/>
            <w:tabs>
              <w:tab w:val="right" w:leader="dot" w:pos="9016"/>
            </w:tabs>
            <w:rPr>
              <w:rFonts w:eastAsiaTheme="minorEastAsia"/>
              <w:noProof/>
              <w:sz w:val="24"/>
              <w:szCs w:val="24"/>
              <w:lang w:val="en-US"/>
            </w:rPr>
          </w:pPr>
          <w:hyperlink w:anchor="_Toc200021972" w:history="1">
            <w:r w:rsidRPr="009F32C4">
              <w:rPr>
                <w:rStyle w:val="Hyperlink"/>
                <w:noProof/>
                <w:lang w:val="en-GB"/>
              </w:rPr>
              <w:t>How to run the ATS Tests</w:t>
            </w:r>
            <w:r>
              <w:rPr>
                <w:noProof/>
                <w:webHidden/>
              </w:rPr>
              <w:tab/>
            </w:r>
            <w:r>
              <w:rPr>
                <w:noProof/>
                <w:webHidden/>
              </w:rPr>
              <w:fldChar w:fldCharType="begin"/>
            </w:r>
            <w:r>
              <w:rPr>
                <w:noProof/>
                <w:webHidden/>
              </w:rPr>
              <w:instrText xml:space="preserve"> PAGEREF _Toc200021972 \h </w:instrText>
            </w:r>
            <w:r>
              <w:rPr>
                <w:noProof/>
                <w:webHidden/>
              </w:rPr>
            </w:r>
            <w:r>
              <w:rPr>
                <w:noProof/>
                <w:webHidden/>
              </w:rPr>
              <w:fldChar w:fldCharType="separate"/>
            </w:r>
            <w:r>
              <w:rPr>
                <w:noProof/>
                <w:webHidden/>
              </w:rPr>
              <w:t>50</w:t>
            </w:r>
            <w:r>
              <w:rPr>
                <w:noProof/>
                <w:webHidden/>
              </w:rPr>
              <w:fldChar w:fldCharType="end"/>
            </w:r>
          </w:hyperlink>
        </w:p>
        <w:p w14:paraId="525423A2" w14:textId="1077D18F" w:rsidR="00D74205" w:rsidRDefault="00D74205">
          <w:pPr>
            <w:pStyle w:val="TOC3"/>
            <w:tabs>
              <w:tab w:val="right" w:leader="dot" w:pos="9016"/>
            </w:tabs>
            <w:rPr>
              <w:rFonts w:eastAsiaTheme="minorEastAsia"/>
              <w:noProof/>
              <w:sz w:val="24"/>
              <w:szCs w:val="24"/>
              <w:lang w:val="en-US"/>
            </w:rPr>
          </w:pPr>
          <w:hyperlink w:anchor="_Toc200021973" w:history="1">
            <w:r w:rsidRPr="009F32C4">
              <w:rPr>
                <w:rStyle w:val="Hyperlink"/>
                <w:noProof/>
                <w:lang w:val="en-GB"/>
              </w:rPr>
              <w:t>ATS Test Result analysis</w:t>
            </w:r>
            <w:r>
              <w:rPr>
                <w:noProof/>
                <w:webHidden/>
              </w:rPr>
              <w:tab/>
            </w:r>
            <w:r>
              <w:rPr>
                <w:noProof/>
                <w:webHidden/>
              </w:rPr>
              <w:fldChar w:fldCharType="begin"/>
            </w:r>
            <w:r>
              <w:rPr>
                <w:noProof/>
                <w:webHidden/>
              </w:rPr>
              <w:instrText xml:space="preserve"> PAGEREF _Toc200021973 \h </w:instrText>
            </w:r>
            <w:r>
              <w:rPr>
                <w:noProof/>
                <w:webHidden/>
              </w:rPr>
            </w:r>
            <w:r>
              <w:rPr>
                <w:noProof/>
                <w:webHidden/>
              </w:rPr>
              <w:fldChar w:fldCharType="separate"/>
            </w:r>
            <w:r>
              <w:rPr>
                <w:noProof/>
                <w:webHidden/>
              </w:rPr>
              <w:t>56</w:t>
            </w:r>
            <w:r>
              <w:rPr>
                <w:noProof/>
                <w:webHidden/>
              </w:rPr>
              <w:fldChar w:fldCharType="end"/>
            </w:r>
          </w:hyperlink>
        </w:p>
        <w:p w14:paraId="00E7CD81" w14:textId="58C0C92B" w:rsidR="00D74205" w:rsidRDefault="00D74205">
          <w:pPr>
            <w:pStyle w:val="TOC1"/>
            <w:tabs>
              <w:tab w:val="right" w:leader="dot" w:pos="9016"/>
            </w:tabs>
            <w:rPr>
              <w:rFonts w:asciiTheme="minorHAnsi" w:eastAsiaTheme="minorEastAsia" w:hAnsiTheme="minorHAnsi"/>
              <w:b w:val="0"/>
              <w:bCs w:val="0"/>
              <w:caps w:val="0"/>
              <w:noProof/>
              <w:lang w:val="en-US"/>
            </w:rPr>
          </w:pPr>
          <w:hyperlink w:anchor="_Toc200021974" w:history="1">
            <w:r w:rsidRPr="009F32C4">
              <w:rPr>
                <w:rStyle w:val="Hyperlink"/>
                <w:noProof/>
                <w:lang w:val="en-GB"/>
              </w:rPr>
              <w:t>Running NXCP test suites</w:t>
            </w:r>
            <w:r>
              <w:rPr>
                <w:noProof/>
                <w:webHidden/>
              </w:rPr>
              <w:tab/>
            </w:r>
            <w:r>
              <w:rPr>
                <w:noProof/>
                <w:webHidden/>
              </w:rPr>
              <w:fldChar w:fldCharType="begin"/>
            </w:r>
            <w:r>
              <w:rPr>
                <w:noProof/>
                <w:webHidden/>
              </w:rPr>
              <w:instrText xml:space="preserve"> PAGEREF _Toc200021974 \h </w:instrText>
            </w:r>
            <w:r>
              <w:rPr>
                <w:noProof/>
                <w:webHidden/>
              </w:rPr>
            </w:r>
            <w:r>
              <w:rPr>
                <w:noProof/>
                <w:webHidden/>
              </w:rPr>
              <w:fldChar w:fldCharType="separate"/>
            </w:r>
            <w:r>
              <w:rPr>
                <w:noProof/>
                <w:webHidden/>
              </w:rPr>
              <w:t>58</w:t>
            </w:r>
            <w:r>
              <w:rPr>
                <w:noProof/>
                <w:webHidden/>
              </w:rPr>
              <w:fldChar w:fldCharType="end"/>
            </w:r>
          </w:hyperlink>
        </w:p>
        <w:p w14:paraId="57C3848F" w14:textId="4847D913" w:rsidR="00D74205" w:rsidRDefault="00D74205">
          <w:pPr>
            <w:pStyle w:val="TOC2"/>
            <w:tabs>
              <w:tab w:val="right" w:leader="dot" w:pos="9016"/>
            </w:tabs>
            <w:rPr>
              <w:rFonts w:eastAsiaTheme="minorEastAsia"/>
              <w:b w:val="0"/>
              <w:bCs w:val="0"/>
              <w:noProof/>
              <w:sz w:val="24"/>
              <w:szCs w:val="24"/>
              <w:lang w:val="en-US"/>
            </w:rPr>
          </w:pPr>
          <w:hyperlink w:anchor="_Toc200021975" w:history="1">
            <w:r w:rsidRPr="009F32C4">
              <w:rPr>
                <w:rStyle w:val="Hyperlink"/>
                <w:noProof/>
                <w:lang w:val="en-GB"/>
              </w:rPr>
              <w:t>How to Install and Use NXCP Certification Tests</w:t>
            </w:r>
            <w:r>
              <w:rPr>
                <w:noProof/>
                <w:webHidden/>
              </w:rPr>
              <w:tab/>
            </w:r>
            <w:r>
              <w:rPr>
                <w:noProof/>
                <w:webHidden/>
              </w:rPr>
              <w:fldChar w:fldCharType="begin"/>
            </w:r>
            <w:r>
              <w:rPr>
                <w:noProof/>
                <w:webHidden/>
              </w:rPr>
              <w:instrText xml:space="preserve"> PAGEREF _Toc200021975 \h </w:instrText>
            </w:r>
            <w:r>
              <w:rPr>
                <w:noProof/>
                <w:webHidden/>
              </w:rPr>
            </w:r>
            <w:r>
              <w:rPr>
                <w:noProof/>
                <w:webHidden/>
              </w:rPr>
              <w:fldChar w:fldCharType="separate"/>
            </w:r>
            <w:r>
              <w:rPr>
                <w:noProof/>
                <w:webHidden/>
              </w:rPr>
              <w:t>58</w:t>
            </w:r>
            <w:r>
              <w:rPr>
                <w:noProof/>
                <w:webHidden/>
              </w:rPr>
              <w:fldChar w:fldCharType="end"/>
            </w:r>
          </w:hyperlink>
        </w:p>
        <w:p w14:paraId="02C152B9" w14:textId="775A5085" w:rsidR="00D74205" w:rsidRDefault="00D74205">
          <w:pPr>
            <w:pStyle w:val="TOC1"/>
            <w:tabs>
              <w:tab w:val="right" w:leader="dot" w:pos="9016"/>
            </w:tabs>
            <w:rPr>
              <w:rFonts w:asciiTheme="minorHAnsi" w:eastAsiaTheme="minorEastAsia" w:hAnsiTheme="minorHAnsi"/>
              <w:b w:val="0"/>
              <w:bCs w:val="0"/>
              <w:caps w:val="0"/>
              <w:noProof/>
              <w:lang w:val="en-US"/>
            </w:rPr>
          </w:pPr>
          <w:hyperlink w:anchor="_Toc200021976" w:history="1">
            <w:r w:rsidRPr="009F32C4">
              <w:rPr>
                <w:rStyle w:val="Hyperlink"/>
                <w:noProof/>
                <w:lang w:val="en-GB"/>
              </w:rPr>
              <w:t>Running Manual tests</w:t>
            </w:r>
            <w:r>
              <w:rPr>
                <w:noProof/>
                <w:webHidden/>
              </w:rPr>
              <w:tab/>
            </w:r>
            <w:r>
              <w:rPr>
                <w:noProof/>
                <w:webHidden/>
              </w:rPr>
              <w:fldChar w:fldCharType="begin"/>
            </w:r>
            <w:r>
              <w:rPr>
                <w:noProof/>
                <w:webHidden/>
              </w:rPr>
              <w:instrText xml:space="preserve"> PAGEREF _Toc200021976 \h </w:instrText>
            </w:r>
            <w:r>
              <w:rPr>
                <w:noProof/>
                <w:webHidden/>
              </w:rPr>
            </w:r>
            <w:r>
              <w:rPr>
                <w:noProof/>
                <w:webHidden/>
              </w:rPr>
              <w:fldChar w:fldCharType="separate"/>
            </w:r>
            <w:r>
              <w:rPr>
                <w:noProof/>
                <w:webHidden/>
              </w:rPr>
              <w:t>65</w:t>
            </w:r>
            <w:r>
              <w:rPr>
                <w:noProof/>
                <w:webHidden/>
              </w:rPr>
              <w:fldChar w:fldCharType="end"/>
            </w:r>
          </w:hyperlink>
        </w:p>
        <w:p w14:paraId="4D8F29F2" w14:textId="6A9DDA7F" w:rsidR="00D74205" w:rsidRDefault="00D74205">
          <w:pPr>
            <w:pStyle w:val="TOC1"/>
            <w:tabs>
              <w:tab w:val="right" w:leader="dot" w:pos="9016"/>
            </w:tabs>
            <w:rPr>
              <w:rFonts w:asciiTheme="minorHAnsi" w:eastAsiaTheme="minorEastAsia" w:hAnsiTheme="minorHAnsi"/>
              <w:b w:val="0"/>
              <w:bCs w:val="0"/>
              <w:caps w:val="0"/>
              <w:noProof/>
              <w:lang w:val="en-US"/>
            </w:rPr>
          </w:pPr>
          <w:hyperlink w:anchor="_Toc200021977" w:history="1">
            <w:r w:rsidRPr="009F32C4">
              <w:rPr>
                <w:rStyle w:val="Hyperlink"/>
                <w:noProof/>
              </w:rPr>
              <w:t>Summary</w:t>
            </w:r>
            <w:r>
              <w:rPr>
                <w:noProof/>
                <w:webHidden/>
              </w:rPr>
              <w:tab/>
            </w:r>
            <w:r>
              <w:rPr>
                <w:noProof/>
                <w:webHidden/>
              </w:rPr>
              <w:fldChar w:fldCharType="begin"/>
            </w:r>
            <w:r>
              <w:rPr>
                <w:noProof/>
                <w:webHidden/>
              </w:rPr>
              <w:instrText xml:space="preserve"> PAGEREF _Toc200021977 \h </w:instrText>
            </w:r>
            <w:r>
              <w:rPr>
                <w:noProof/>
                <w:webHidden/>
              </w:rPr>
            </w:r>
            <w:r>
              <w:rPr>
                <w:noProof/>
                <w:webHidden/>
              </w:rPr>
              <w:fldChar w:fldCharType="separate"/>
            </w:r>
            <w:r>
              <w:rPr>
                <w:noProof/>
                <w:webHidden/>
              </w:rPr>
              <w:t>69</w:t>
            </w:r>
            <w:r>
              <w:rPr>
                <w:noProof/>
                <w:webHidden/>
              </w:rPr>
              <w:fldChar w:fldCharType="end"/>
            </w:r>
          </w:hyperlink>
        </w:p>
        <w:p w14:paraId="0848FF3D" w14:textId="17E1060E" w:rsidR="00D74205" w:rsidRDefault="00D74205">
          <w:pPr>
            <w:pStyle w:val="TOC1"/>
            <w:tabs>
              <w:tab w:val="right" w:leader="dot" w:pos="9016"/>
            </w:tabs>
            <w:rPr>
              <w:rFonts w:asciiTheme="minorHAnsi" w:eastAsiaTheme="minorEastAsia" w:hAnsiTheme="minorHAnsi"/>
              <w:b w:val="0"/>
              <w:bCs w:val="0"/>
              <w:caps w:val="0"/>
              <w:noProof/>
              <w:lang w:val="en-US"/>
            </w:rPr>
          </w:pPr>
          <w:hyperlink w:anchor="_Toc200021978" w:history="1">
            <w:r w:rsidRPr="009F32C4">
              <w:rPr>
                <w:rStyle w:val="Hyperlink"/>
                <w:noProof/>
              </w:rPr>
              <w:t>Additional Points</w:t>
            </w:r>
            <w:r>
              <w:rPr>
                <w:noProof/>
                <w:webHidden/>
              </w:rPr>
              <w:tab/>
            </w:r>
            <w:r>
              <w:rPr>
                <w:noProof/>
                <w:webHidden/>
              </w:rPr>
              <w:fldChar w:fldCharType="begin"/>
            </w:r>
            <w:r>
              <w:rPr>
                <w:noProof/>
                <w:webHidden/>
              </w:rPr>
              <w:instrText xml:space="preserve"> PAGEREF _Toc200021978 \h </w:instrText>
            </w:r>
            <w:r>
              <w:rPr>
                <w:noProof/>
                <w:webHidden/>
              </w:rPr>
            </w:r>
            <w:r>
              <w:rPr>
                <w:noProof/>
                <w:webHidden/>
              </w:rPr>
              <w:fldChar w:fldCharType="separate"/>
            </w:r>
            <w:r>
              <w:rPr>
                <w:noProof/>
                <w:webHidden/>
              </w:rPr>
              <w:t>69</w:t>
            </w:r>
            <w:r>
              <w:rPr>
                <w:noProof/>
                <w:webHidden/>
              </w:rPr>
              <w:fldChar w:fldCharType="end"/>
            </w:r>
          </w:hyperlink>
        </w:p>
        <w:p w14:paraId="2190FD18" w14:textId="737474DD" w:rsidR="00C05318" w:rsidRDefault="00C05318">
          <w:r>
            <w:rPr>
              <w:b/>
              <w:bCs/>
              <w:noProof/>
            </w:rPr>
            <w:fldChar w:fldCharType="end"/>
          </w:r>
        </w:p>
      </w:sdtContent>
    </w:sdt>
    <w:p w14:paraId="39FE3338" w14:textId="632EE8A3" w:rsidR="003323F1" w:rsidRDefault="003323F1">
      <w:pPr>
        <w:rPr>
          <w:rFonts w:asciiTheme="majorHAnsi" w:eastAsiaTheme="majorEastAsia" w:hAnsiTheme="majorHAnsi" w:cstheme="majorBidi"/>
          <w:color w:val="0F4761" w:themeColor="accent1" w:themeShade="BF"/>
          <w:sz w:val="40"/>
          <w:szCs w:val="40"/>
          <w:lang w:val="en-GB"/>
        </w:rPr>
      </w:pPr>
    </w:p>
    <w:p w14:paraId="62C9E8D3" w14:textId="1C8D5F55" w:rsidR="00F64C79" w:rsidRPr="00F64C79" w:rsidRDefault="00994E4A" w:rsidP="00F64C79">
      <w:pPr>
        <w:pStyle w:val="Heading1"/>
        <w:rPr>
          <w:lang w:val="en-GB"/>
        </w:rPr>
      </w:pPr>
      <w:bookmarkStart w:id="0" w:name="_Toc200021950"/>
      <w:r>
        <w:rPr>
          <w:lang w:val="en-GB"/>
        </w:rPr>
        <w:t>Introduction</w:t>
      </w:r>
      <w:bookmarkEnd w:id="0"/>
    </w:p>
    <w:p w14:paraId="7E7D3396" w14:textId="6D56B54C" w:rsidR="00994E4A" w:rsidRDefault="00994E4A" w:rsidP="005D44B1">
      <w:pPr>
        <w:jc w:val="both"/>
      </w:pPr>
      <w:r w:rsidRPr="007B5E19">
        <w:t xml:space="preserve">This deployment guide will take you through all the steps required to deploy Siemens NX </w:t>
      </w:r>
      <w:r w:rsidR="00682B4B">
        <w:t xml:space="preserve">on AVD multi-session Hosts and run the </w:t>
      </w:r>
      <w:r w:rsidR="006F446F">
        <w:t xml:space="preserve">NX test suites </w:t>
      </w:r>
      <w:r w:rsidR="00D14B59">
        <w:t>on</w:t>
      </w:r>
      <w:r w:rsidR="00893A82">
        <w:t xml:space="preserve"> </w:t>
      </w:r>
      <w:r w:rsidR="00893A82" w:rsidRPr="00E6353E">
        <w:rPr>
          <w:noProof/>
        </w:rPr>
        <w:t>NVadsA10v5-series</w:t>
      </w:r>
      <w:r w:rsidR="00D14B59">
        <w:t xml:space="preserve"> VMs of </w:t>
      </w:r>
      <w:r w:rsidR="006F446F">
        <w:t>the</w:t>
      </w:r>
      <w:r w:rsidR="00D14B59">
        <w:t xml:space="preserve"> </w:t>
      </w:r>
      <w:r w:rsidRPr="007B5E19">
        <w:t>Azure</w:t>
      </w:r>
      <w:r w:rsidR="00D14B59">
        <w:t xml:space="preserve"> cloud</w:t>
      </w:r>
      <w:r w:rsidRPr="007B5E19">
        <w:t xml:space="preserve">. </w:t>
      </w:r>
      <w:r w:rsidR="004D786A">
        <w:t xml:space="preserve">This guide will walk you through the </w:t>
      </w:r>
      <w:r w:rsidR="002F57AD">
        <w:t xml:space="preserve">deployment of AVD session hosts, Install NX, NVIDIA drivers, configuring </w:t>
      </w:r>
      <w:r w:rsidR="00847E3B">
        <w:t xml:space="preserve">the license server setup for NX </w:t>
      </w:r>
      <w:r w:rsidR="00E14237">
        <w:t>and</w:t>
      </w:r>
      <w:r w:rsidR="00847E3B">
        <w:t xml:space="preserve"> </w:t>
      </w:r>
      <w:r w:rsidR="00AE6872">
        <w:t xml:space="preserve">present the results </w:t>
      </w:r>
      <w:r w:rsidR="00430EBA">
        <w:t>obtained by running the NX test suites like ATS and NXCP</w:t>
      </w:r>
      <w:r w:rsidR="00FA0922">
        <w:t xml:space="preserve"> on AVD Multi-session Hosts with multiple users.</w:t>
      </w:r>
    </w:p>
    <w:p w14:paraId="1A467BB3" w14:textId="10B41094" w:rsidR="006105A9" w:rsidRDefault="006105A9" w:rsidP="006105A9">
      <w:pPr>
        <w:pStyle w:val="Heading1"/>
        <w:rPr>
          <w:lang w:val="en-GB"/>
        </w:rPr>
      </w:pPr>
      <w:bookmarkStart w:id="1" w:name="_Toc200021951"/>
      <w:r>
        <w:rPr>
          <w:lang w:val="en-GB"/>
        </w:rPr>
        <w:t>Why Azure Virtual Desktop</w:t>
      </w:r>
      <w:r w:rsidR="00A34ECE">
        <w:rPr>
          <w:lang w:val="en-GB"/>
        </w:rPr>
        <w:t xml:space="preserve"> (AVD)</w:t>
      </w:r>
      <w:r>
        <w:rPr>
          <w:lang w:val="en-GB"/>
        </w:rPr>
        <w:t>?</w:t>
      </w:r>
      <w:bookmarkEnd w:id="1"/>
    </w:p>
    <w:p w14:paraId="059DCEF0" w14:textId="1976B75C" w:rsidR="001E1E27" w:rsidRPr="001E1E27" w:rsidRDefault="00C00A62" w:rsidP="005D44B1">
      <w:pPr>
        <w:jc w:val="both"/>
        <w:rPr>
          <w:lang w:val="en-GB"/>
        </w:rPr>
      </w:pPr>
      <w:r w:rsidRPr="003E7530">
        <w:rPr>
          <w:lang w:val="en-GB"/>
        </w:rPr>
        <w:t>Azure Virtual Desktop (AVD) is a VDI solution provided by Microsoft. It allows organizations to host and manage virtual desktops and applications in the cloud.</w:t>
      </w:r>
      <w:r>
        <w:rPr>
          <w:lang w:val="en-GB"/>
        </w:rPr>
        <w:t xml:space="preserve"> </w:t>
      </w:r>
      <w:r w:rsidR="00972E14">
        <w:t xml:space="preserve">Azure </w:t>
      </w:r>
      <w:r w:rsidR="00972E14" w:rsidRPr="007B5E19">
        <w:t xml:space="preserve">Virtual Desktop is a free service and can be used with your existing Microsoft 365 or Windows per-user licence. There are no additional licence costs, it’s a familiar protocol, we’ve all used windows remote desktop service. </w:t>
      </w:r>
      <w:r w:rsidR="00972E14">
        <w:t>Azure</w:t>
      </w:r>
      <w:r w:rsidR="00972E14" w:rsidRPr="007B5E19">
        <w:t xml:space="preserve"> virtual desktop has built in security as well as conditional access control along with providing secure login via multifactor authentication. </w:t>
      </w:r>
      <w:r w:rsidR="00AD3489">
        <w:t xml:space="preserve">AVD </w:t>
      </w:r>
      <w:r w:rsidR="00972E14" w:rsidRPr="007B5E19">
        <w:t xml:space="preserve">allows you to quickly pop an environment and add resource as you need with a convenient pay as you go structure, with essentially no IT infrastructure overheads. </w:t>
      </w:r>
      <w:r w:rsidR="00A34ECE">
        <w:t>Azure</w:t>
      </w:r>
      <w:r w:rsidR="00972E14" w:rsidRPr="007B5E19">
        <w:t xml:space="preserve"> virtual desktop also provides integration with other platforms like Citrix or VMware to provide a richer desktop experience</w:t>
      </w:r>
    </w:p>
    <w:p w14:paraId="3C1E1B37" w14:textId="4AF4A044" w:rsidR="003E7530" w:rsidRPr="003E7530" w:rsidRDefault="005D44B1" w:rsidP="003E7530">
      <w:pPr>
        <w:rPr>
          <w:b/>
          <w:bCs/>
          <w:lang w:val="en-GB"/>
        </w:rPr>
      </w:pPr>
      <w:r>
        <w:rPr>
          <w:b/>
          <w:bCs/>
          <w:lang w:val="en-GB"/>
        </w:rPr>
        <w:t>Below are the k</w:t>
      </w:r>
      <w:r w:rsidR="003E7530" w:rsidRPr="003E7530">
        <w:rPr>
          <w:b/>
          <w:bCs/>
          <w:lang w:val="en-GB"/>
        </w:rPr>
        <w:t>ey aspects of Azure Virtual Desktop</w:t>
      </w:r>
    </w:p>
    <w:p w14:paraId="6A06EA30" w14:textId="77777777" w:rsidR="003E7530" w:rsidRPr="003E7530" w:rsidRDefault="003E7530" w:rsidP="003E7530">
      <w:pPr>
        <w:numPr>
          <w:ilvl w:val="0"/>
          <w:numId w:val="1"/>
        </w:numPr>
      </w:pPr>
      <w:r w:rsidRPr="003E7530">
        <w:rPr>
          <w:b/>
          <w:bCs/>
        </w:rPr>
        <w:t>Virtual Machines (VMs):</w:t>
      </w:r>
      <w:r w:rsidRPr="003E7530">
        <w:t> Leverages Azure VMs to run virtualized instances of Windows desktops. These virtual machines can be customized based on the organization’s needs, supporting different configurations and resource allocations.</w:t>
      </w:r>
    </w:p>
    <w:p w14:paraId="26533225" w14:textId="77777777" w:rsidR="003E7530" w:rsidRPr="003E7530" w:rsidRDefault="003E7530" w:rsidP="003E7530">
      <w:pPr>
        <w:numPr>
          <w:ilvl w:val="0"/>
          <w:numId w:val="2"/>
        </w:numPr>
      </w:pPr>
      <w:r w:rsidRPr="003E7530">
        <w:rPr>
          <w:b/>
          <w:bCs/>
        </w:rPr>
        <w:t>Desktop Virtualization:</w:t>
      </w:r>
      <w:r w:rsidRPr="003E7530">
        <w:t> Employs desktop virtualization technologies to separate the desktop environment from the physical device.</w:t>
      </w:r>
    </w:p>
    <w:p w14:paraId="60B76ED6" w14:textId="77777777" w:rsidR="003E7530" w:rsidRPr="003E7530" w:rsidRDefault="003E7530" w:rsidP="003E7530">
      <w:pPr>
        <w:numPr>
          <w:ilvl w:val="0"/>
          <w:numId w:val="3"/>
        </w:numPr>
      </w:pPr>
      <w:r w:rsidRPr="003E7530">
        <w:rPr>
          <w:b/>
          <w:bCs/>
        </w:rPr>
        <w:t>Remote Access:</w:t>
      </w:r>
      <w:r w:rsidRPr="003E7530">
        <w:t> Provides a remote access solution, enabling users to connect to their virtual desktops and applications over the internet. This is particularly useful for scenarios where employees need to work from different locations.</w:t>
      </w:r>
    </w:p>
    <w:p w14:paraId="7823E6D3" w14:textId="77777777" w:rsidR="003E7530" w:rsidRPr="003E7530" w:rsidRDefault="003E7530" w:rsidP="003E7530">
      <w:pPr>
        <w:numPr>
          <w:ilvl w:val="0"/>
          <w:numId w:val="4"/>
        </w:numPr>
      </w:pPr>
      <w:r w:rsidRPr="003E7530">
        <w:rPr>
          <w:b/>
          <w:bCs/>
        </w:rPr>
        <w:t>User Profiles and Data Management:</w:t>
      </w:r>
      <w:r w:rsidRPr="003E7530">
        <w:t> Supports user profiles and data management to ensure a consistent and personalized experience for users. Profiles and data can be stored centrally to allow for seamless access from different devices.</w:t>
      </w:r>
    </w:p>
    <w:p w14:paraId="145B19C0" w14:textId="77777777" w:rsidR="003E7530" w:rsidRPr="003E7530" w:rsidRDefault="003E7530" w:rsidP="003E7530">
      <w:pPr>
        <w:numPr>
          <w:ilvl w:val="0"/>
          <w:numId w:val="5"/>
        </w:numPr>
      </w:pPr>
      <w:r w:rsidRPr="003E7530">
        <w:rPr>
          <w:b/>
          <w:bCs/>
        </w:rPr>
        <w:t>Scalability:</w:t>
      </w:r>
      <w:r w:rsidRPr="003E7530">
        <w:t> Organizations can scale their virtual desktop infrastructure up or down based on demand. AVD enables flexible scaling to accommodate varying workloads, ensuring optimal resource utilization.</w:t>
      </w:r>
    </w:p>
    <w:p w14:paraId="05F7A036" w14:textId="77777777" w:rsidR="003E7530" w:rsidRPr="003E7530" w:rsidRDefault="003E7530" w:rsidP="003E7530">
      <w:pPr>
        <w:numPr>
          <w:ilvl w:val="0"/>
          <w:numId w:val="6"/>
        </w:numPr>
      </w:pPr>
      <w:r w:rsidRPr="003E7530">
        <w:rPr>
          <w:b/>
          <w:bCs/>
        </w:rPr>
        <w:t>Integration with Azure Services:</w:t>
      </w:r>
      <w:r w:rsidRPr="003E7530">
        <w:t xml:space="preserve"> Integrates with other Azure services, such as Entra ID, Azure Security </w:t>
      </w:r>
      <w:proofErr w:type="spellStart"/>
      <w:r w:rsidRPr="003E7530">
        <w:t>Center</w:t>
      </w:r>
      <w:proofErr w:type="spellEnd"/>
      <w:r w:rsidRPr="003E7530">
        <w:t>, and Azure Monitor. This integration enhances security, compliance, and management capabilities within the virtual desktop environment.</w:t>
      </w:r>
    </w:p>
    <w:p w14:paraId="07C9F9B5" w14:textId="101C51FF" w:rsidR="003E7530" w:rsidRPr="003E7530" w:rsidRDefault="003E7530" w:rsidP="003E7530">
      <w:pPr>
        <w:numPr>
          <w:ilvl w:val="0"/>
          <w:numId w:val="7"/>
        </w:numPr>
      </w:pPr>
      <w:r w:rsidRPr="003E7530">
        <w:rPr>
          <w:b/>
          <w:bCs/>
        </w:rPr>
        <w:lastRenderedPageBreak/>
        <w:t>Multi-Session Windows 1</w:t>
      </w:r>
      <w:r w:rsidR="00DF68AE">
        <w:rPr>
          <w:b/>
          <w:bCs/>
        </w:rPr>
        <w:t>1</w:t>
      </w:r>
      <w:r w:rsidRPr="003E7530">
        <w:rPr>
          <w:b/>
          <w:bCs/>
        </w:rPr>
        <w:t>:</w:t>
      </w:r>
      <w:r w:rsidRPr="003E7530">
        <w:t> Includes support for multi-session Windows 10 and 11, allowing multiple users to share a single virtual machine while maintaining individualized desktop sessions.</w:t>
      </w:r>
    </w:p>
    <w:p w14:paraId="6A7D502B" w14:textId="77777777" w:rsidR="003E7530" w:rsidRPr="003E7530" w:rsidRDefault="003E7530" w:rsidP="003E7530">
      <w:pPr>
        <w:numPr>
          <w:ilvl w:val="0"/>
          <w:numId w:val="8"/>
        </w:numPr>
      </w:pPr>
      <w:r w:rsidRPr="003E7530">
        <w:rPr>
          <w:b/>
          <w:bCs/>
        </w:rPr>
        <w:t>Application Virtualization:</w:t>
      </w:r>
      <w:r w:rsidRPr="003E7530">
        <w:t> In addition to desktops, AVD supports the virtualization of applications. This allows organizations to centrally manage and deliver applications to users without the need for local installation.</w:t>
      </w:r>
    </w:p>
    <w:p w14:paraId="256572C9" w14:textId="2BDEC83F" w:rsidR="00D720E2" w:rsidRPr="00C10C55" w:rsidRDefault="00C10C55">
      <w:pPr>
        <w:rPr>
          <w:b/>
          <w:bCs/>
        </w:rPr>
      </w:pPr>
      <w:r w:rsidRPr="00C10C55">
        <w:rPr>
          <w:b/>
          <w:bCs/>
        </w:rPr>
        <w:t>A</w:t>
      </w:r>
      <w:r>
        <w:rPr>
          <w:b/>
          <w:bCs/>
        </w:rPr>
        <w:t>zure Virtual Desktop resources and links</w:t>
      </w:r>
      <w:r w:rsidRPr="00C10C55">
        <w:rPr>
          <w:b/>
          <w:bCs/>
        </w:rPr>
        <w:t>:</w:t>
      </w:r>
    </w:p>
    <w:p w14:paraId="795C3226" w14:textId="252C853A" w:rsidR="00C10C55" w:rsidRDefault="00C10C55" w:rsidP="00C10C55">
      <w:pPr>
        <w:pStyle w:val="ListParagraph"/>
        <w:numPr>
          <w:ilvl w:val="0"/>
          <w:numId w:val="9"/>
        </w:numPr>
      </w:pPr>
      <w:r w:rsidRPr="00C10C55">
        <w:rPr>
          <w:b/>
          <w:bCs/>
        </w:rPr>
        <w:t>How to Videos:</w:t>
      </w:r>
      <w:r>
        <w:t xml:space="preserve"> </w:t>
      </w:r>
      <w:hyperlink r:id="rId11" w:history="1">
        <w:r w:rsidRPr="00321D55">
          <w:rPr>
            <w:rStyle w:val="Hyperlink"/>
          </w:rPr>
          <w:t>https://learn.microsoft.com/en-us/troubleshoot/azure/virtual-machines/windows/how-to-videos-windows-virtual-desktop</w:t>
        </w:r>
      </w:hyperlink>
      <w:r>
        <w:t xml:space="preserve"> </w:t>
      </w:r>
    </w:p>
    <w:p w14:paraId="03FE9D7D" w14:textId="5EC898AA" w:rsidR="00C10C55" w:rsidRDefault="00C10C55" w:rsidP="00C10C55">
      <w:pPr>
        <w:pStyle w:val="ListParagraph"/>
        <w:numPr>
          <w:ilvl w:val="0"/>
          <w:numId w:val="9"/>
        </w:numPr>
      </w:pPr>
      <w:r>
        <w:rPr>
          <w:b/>
          <w:bCs/>
        </w:rPr>
        <w:t>Prerequisites for AVD:</w:t>
      </w:r>
      <w:r>
        <w:t xml:space="preserve">  </w:t>
      </w:r>
      <w:hyperlink r:id="rId12" w:history="1">
        <w:r w:rsidRPr="00321D55">
          <w:rPr>
            <w:rStyle w:val="Hyperlink"/>
          </w:rPr>
          <w:t>https://learn.microsoft.com/en-us/azure/virtual-desktop/prerequisites?tabs=portal</w:t>
        </w:r>
      </w:hyperlink>
      <w:r>
        <w:t xml:space="preserve"> </w:t>
      </w:r>
    </w:p>
    <w:p w14:paraId="6A9B160C" w14:textId="43941051" w:rsidR="00C10C55" w:rsidRDefault="00FC69F9" w:rsidP="00302F1D">
      <w:pPr>
        <w:pStyle w:val="Heading2"/>
      </w:pPr>
      <w:bookmarkStart w:id="2" w:name="_Toc200021952"/>
      <w:r w:rsidRPr="00FC69F9">
        <w:t xml:space="preserve">Azure </w:t>
      </w:r>
      <w:r w:rsidR="00F712FD">
        <w:t>Compute Sizing</w:t>
      </w:r>
      <w:r w:rsidR="001A4E0B">
        <w:t xml:space="preserve"> for AVD VMs</w:t>
      </w:r>
      <w:bookmarkEnd w:id="2"/>
    </w:p>
    <w:p w14:paraId="79142FC0" w14:textId="21A26D68" w:rsidR="00E6353E" w:rsidRDefault="003E0F30" w:rsidP="00BA3096">
      <w:pPr>
        <w:jc w:val="both"/>
        <w:rPr>
          <w:noProof/>
        </w:rPr>
      </w:pPr>
      <w:r>
        <w:rPr>
          <w:noProof/>
        </w:rPr>
        <w:t xml:space="preserve">For NX deployement and certification, we have used the following </w:t>
      </w:r>
      <w:r w:rsidR="00E2607D" w:rsidRPr="00E6353E">
        <w:rPr>
          <w:noProof/>
        </w:rPr>
        <w:t>NVadsA10v5-series</w:t>
      </w:r>
      <w:r w:rsidR="00707209">
        <w:rPr>
          <w:noProof/>
        </w:rPr>
        <w:t xml:space="preserve"> Virtual Machines</w:t>
      </w:r>
      <w:r w:rsidR="00E2607D">
        <w:rPr>
          <w:noProof/>
        </w:rPr>
        <w:t xml:space="preserve">. </w:t>
      </w:r>
      <w:r w:rsidR="00E6353E" w:rsidRPr="00E6353E">
        <w:rPr>
          <w:noProof/>
        </w:rPr>
        <w:t>The</w:t>
      </w:r>
      <w:r w:rsidR="00BA3096">
        <w:rPr>
          <w:noProof/>
        </w:rPr>
        <w:t xml:space="preserve">se </w:t>
      </w:r>
      <w:r w:rsidR="00E6353E" w:rsidRPr="00E6353E">
        <w:rPr>
          <w:noProof/>
        </w:rPr>
        <w:t>virtual machines are powered by NVIDIA A10 GPUs</w:t>
      </w:r>
      <w:del w:id="3" w:author="Sunita Phanse" w:date="2025-06-05T13:05:00Z" w16du:dateUtc="2025-06-05T20:05:00Z">
        <w:r w:rsidR="00E6353E" w:rsidRPr="00E6353E" w:rsidDel="006F77A1">
          <w:rPr>
            <w:noProof/>
          </w:rPr>
          <w:delText xml:space="preserve"> </w:delText>
        </w:r>
      </w:del>
      <w:r w:rsidR="00E6353E" w:rsidRPr="00E6353E">
        <w:rPr>
          <w:noProof/>
        </w:rPr>
        <w:t>CPUs with a base frequency of 3.2 GHz, all-cores peak frequency of 4.0 GHz. With NVadsA10v5-series Azure is introducing virtual machines with partial NVIDIA GPUs.</w:t>
      </w:r>
      <w:r w:rsidR="00BA3096">
        <w:rPr>
          <w:noProof/>
        </w:rPr>
        <w:t xml:space="preserve"> The below two configurations are used for testing NX</w:t>
      </w:r>
      <w:r w:rsidR="00F874CD">
        <w:rPr>
          <w:noProof/>
        </w:rPr>
        <w:t>.</w:t>
      </w:r>
    </w:p>
    <w:tbl>
      <w:tblPr>
        <w:tblStyle w:val="TableGrid"/>
        <w:tblW w:w="0" w:type="auto"/>
        <w:tblLook w:val="04A0" w:firstRow="1" w:lastRow="0" w:firstColumn="1" w:lastColumn="0" w:noHBand="0" w:noVBand="1"/>
      </w:tblPr>
      <w:tblGrid>
        <w:gridCol w:w="2835"/>
        <w:gridCol w:w="1240"/>
        <w:gridCol w:w="1240"/>
      </w:tblGrid>
      <w:tr w:rsidR="00AB74FB" w:rsidRPr="00AB74FB" w14:paraId="02AA7CD9" w14:textId="77777777" w:rsidTr="00AB74FB">
        <w:trPr>
          <w:trHeight w:val="290"/>
        </w:trPr>
        <w:tc>
          <w:tcPr>
            <w:tcW w:w="2700" w:type="dxa"/>
            <w:noWrap/>
            <w:hideMark/>
          </w:tcPr>
          <w:p w14:paraId="05562A58" w14:textId="3E280DD3" w:rsidR="00AB74FB" w:rsidRPr="00AB74FB" w:rsidRDefault="00F874CD" w:rsidP="00AB74FB">
            <w:pPr>
              <w:rPr>
                <w:noProof/>
              </w:rPr>
            </w:pPr>
            <w:r>
              <w:rPr>
                <w:noProof/>
              </w:rPr>
              <w:t xml:space="preserve">VM </w:t>
            </w:r>
            <w:r w:rsidR="00AB74FB" w:rsidRPr="00AB74FB">
              <w:rPr>
                <w:noProof/>
              </w:rPr>
              <w:t>Size Name</w:t>
            </w:r>
          </w:p>
        </w:tc>
        <w:tc>
          <w:tcPr>
            <w:tcW w:w="1240" w:type="dxa"/>
            <w:noWrap/>
            <w:hideMark/>
          </w:tcPr>
          <w:p w14:paraId="55A3181B" w14:textId="77777777" w:rsidR="00AB74FB" w:rsidRPr="00AB74FB" w:rsidRDefault="00AB74FB" w:rsidP="00AB74FB">
            <w:pPr>
              <w:rPr>
                <w:noProof/>
              </w:rPr>
            </w:pPr>
            <w:r w:rsidRPr="00AB74FB">
              <w:rPr>
                <w:noProof/>
              </w:rPr>
              <w:t>vCPUs (Qty.)</w:t>
            </w:r>
          </w:p>
        </w:tc>
        <w:tc>
          <w:tcPr>
            <w:tcW w:w="1240" w:type="dxa"/>
            <w:noWrap/>
            <w:hideMark/>
          </w:tcPr>
          <w:p w14:paraId="6CE0AF1A" w14:textId="77777777" w:rsidR="00AB74FB" w:rsidRPr="00AB74FB" w:rsidRDefault="00AB74FB" w:rsidP="00AB74FB">
            <w:pPr>
              <w:rPr>
                <w:noProof/>
              </w:rPr>
            </w:pPr>
            <w:r w:rsidRPr="00AB74FB">
              <w:rPr>
                <w:noProof/>
              </w:rPr>
              <w:t>Memory (GB)</w:t>
            </w:r>
          </w:p>
        </w:tc>
      </w:tr>
      <w:tr w:rsidR="00AB74FB" w:rsidRPr="00AB74FB" w14:paraId="55B97D62" w14:textId="77777777" w:rsidTr="00AB74FB">
        <w:trPr>
          <w:trHeight w:val="290"/>
        </w:trPr>
        <w:tc>
          <w:tcPr>
            <w:tcW w:w="2700" w:type="dxa"/>
            <w:noWrap/>
            <w:hideMark/>
          </w:tcPr>
          <w:p w14:paraId="618442CF" w14:textId="078FC17B" w:rsidR="00AB74FB" w:rsidRPr="00AB74FB" w:rsidRDefault="00933F7A" w:rsidP="00AB74FB">
            <w:pPr>
              <w:rPr>
                <w:noProof/>
              </w:rPr>
            </w:pPr>
            <w:r w:rsidRPr="00AB74FB">
              <w:rPr>
                <w:noProof/>
              </w:rPr>
              <w:t>Standard_NV12ads_A10_v5</w:t>
            </w:r>
          </w:p>
        </w:tc>
        <w:tc>
          <w:tcPr>
            <w:tcW w:w="1240" w:type="dxa"/>
            <w:noWrap/>
            <w:hideMark/>
          </w:tcPr>
          <w:p w14:paraId="2A03DEF6" w14:textId="4F7F8212" w:rsidR="00AB74FB" w:rsidRPr="00AB74FB" w:rsidRDefault="00933F7A" w:rsidP="00AB74FB">
            <w:pPr>
              <w:rPr>
                <w:noProof/>
              </w:rPr>
            </w:pPr>
            <w:r>
              <w:rPr>
                <w:noProof/>
              </w:rPr>
              <w:t>12</w:t>
            </w:r>
          </w:p>
        </w:tc>
        <w:tc>
          <w:tcPr>
            <w:tcW w:w="1240" w:type="dxa"/>
            <w:noWrap/>
            <w:hideMark/>
          </w:tcPr>
          <w:p w14:paraId="718D5317" w14:textId="5274EE66" w:rsidR="00AB74FB" w:rsidRPr="00AB74FB" w:rsidRDefault="00933F7A" w:rsidP="00AB74FB">
            <w:pPr>
              <w:rPr>
                <w:noProof/>
              </w:rPr>
            </w:pPr>
            <w:r>
              <w:rPr>
                <w:noProof/>
              </w:rPr>
              <w:t>110</w:t>
            </w:r>
          </w:p>
        </w:tc>
      </w:tr>
      <w:tr w:rsidR="00AB74FB" w:rsidRPr="00AB74FB" w14:paraId="721332E7" w14:textId="77777777" w:rsidTr="00AB74FB">
        <w:trPr>
          <w:trHeight w:val="290"/>
        </w:trPr>
        <w:tc>
          <w:tcPr>
            <w:tcW w:w="2700" w:type="dxa"/>
            <w:noWrap/>
            <w:hideMark/>
          </w:tcPr>
          <w:p w14:paraId="480C0553" w14:textId="22DE4FAF" w:rsidR="00AB74FB" w:rsidRPr="00AB74FB" w:rsidRDefault="00AB74FB" w:rsidP="00AB74FB">
            <w:pPr>
              <w:rPr>
                <w:noProof/>
              </w:rPr>
            </w:pPr>
            <w:r w:rsidRPr="00AB74FB">
              <w:rPr>
                <w:noProof/>
              </w:rPr>
              <w:t>Standard_NV1</w:t>
            </w:r>
            <w:r w:rsidR="00933F7A">
              <w:rPr>
                <w:noProof/>
              </w:rPr>
              <w:t>8</w:t>
            </w:r>
            <w:r w:rsidRPr="00AB74FB">
              <w:rPr>
                <w:noProof/>
              </w:rPr>
              <w:t>ads_A10_v5</w:t>
            </w:r>
          </w:p>
        </w:tc>
        <w:tc>
          <w:tcPr>
            <w:tcW w:w="1240" w:type="dxa"/>
            <w:noWrap/>
            <w:hideMark/>
          </w:tcPr>
          <w:p w14:paraId="10350A23" w14:textId="2D705F2D" w:rsidR="00AB74FB" w:rsidRPr="00AB74FB" w:rsidRDefault="00DA48DB" w:rsidP="00AB74FB">
            <w:pPr>
              <w:rPr>
                <w:noProof/>
              </w:rPr>
            </w:pPr>
            <w:r>
              <w:rPr>
                <w:noProof/>
              </w:rPr>
              <w:t>18</w:t>
            </w:r>
          </w:p>
        </w:tc>
        <w:tc>
          <w:tcPr>
            <w:tcW w:w="1240" w:type="dxa"/>
            <w:noWrap/>
            <w:hideMark/>
          </w:tcPr>
          <w:p w14:paraId="5DD2910B" w14:textId="0DDDF365" w:rsidR="00AB74FB" w:rsidRPr="00AB74FB" w:rsidRDefault="00521AC5" w:rsidP="00AB74FB">
            <w:pPr>
              <w:rPr>
                <w:noProof/>
              </w:rPr>
            </w:pPr>
            <w:r>
              <w:rPr>
                <w:noProof/>
              </w:rPr>
              <w:t>220</w:t>
            </w:r>
          </w:p>
        </w:tc>
      </w:tr>
    </w:tbl>
    <w:p w14:paraId="62B72B0F" w14:textId="77777777" w:rsidR="00AB74FB" w:rsidRDefault="00AB74FB" w:rsidP="00C10C55">
      <w:pPr>
        <w:rPr>
          <w:noProof/>
        </w:rPr>
      </w:pPr>
    </w:p>
    <w:p w14:paraId="7BFE439F" w14:textId="60C14F2C" w:rsidR="002731B4" w:rsidRDefault="002731B4" w:rsidP="00C10C55">
      <w:pPr>
        <w:rPr>
          <w:noProof/>
        </w:rPr>
      </w:pPr>
      <w:r w:rsidRPr="002731B4">
        <w:rPr>
          <w:noProof/>
        </w:rPr>
        <w:t>The NX certification is primarily conducted on a Standard_NV12ads_A10_v5 Azure VM, with an additional performance test case run on a Standard_NV18ads_A10_v5 VM for comparison.</w:t>
      </w:r>
    </w:p>
    <w:p w14:paraId="51C57E3F" w14:textId="77777777" w:rsidR="00E11442" w:rsidRDefault="00E11442" w:rsidP="00E11442">
      <w:r>
        <w:t>The below link provides the session host Virtual Machine sizing guidelines for various types of workloads based on the requirements of users</w:t>
      </w:r>
    </w:p>
    <w:p w14:paraId="3CACF1D0" w14:textId="5BE11BED" w:rsidR="00E11442" w:rsidRPr="00E11442" w:rsidRDefault="00E11442" w:rsidP="00C10C55">
      <w:pPr>
        <w:rPr>
          <w:b/>
          <w:bCs/>
        </w:rPr>
      </w:pPr>
      <w:r w:rsidRPr="00FC69F9">
        <w:t xml:space="preserve"> </w:t>
      </w:r>
      <w:hyperlink r:id="rId13" w:history="1">
        <w:r w:rsidRPr="0056114D">
          <w:rPr>
            <w:rStyle w:val="Hyperlink"/>
          </w:rPr>
          <w:t>https://learn.microsoft.com/en-us/windows-server/remote/remote-desktop-services/virtual-machine-recs</w:t>
        </w:r>
      </w:hyperlink>
      <w:r w:rsidRPr="00644F20">
        <w:rPr>
          <w:b/>
          <w:bCs/>
        </w:rPr>
        <w:t xml:space="preserve"> </w:t>
      </w:r>
    </w:p>
    <w:p w14:paraId="79727947" w14:textId="5CAA3DAB" w:rsidR="00184D31" w:rsidRDefault="00BC12D3" w:rsidP="00BC12D3">
      <w:pPr>
        <w:pStyle w:val="Heading1"/>
        <w:rPr>
          <w:b/>
          <w:bCs/>
          <w:sz w:val="28"/>
          <w:szCs w:val="28"/>
        </w:rPr>
      </w:pPr>
      <w:bookmarkStart w:id="4" w:name="_Toc200021953"/>
      <w:r w:rsidRPr="00F03D94">
        <w:rPr>
          <w:lang w:val="en-GB"/>
        </w:rPr>
        <w:t xml:space="preserve">Creating a </w:t>
      </w:r>
      <w:r w:rsidR="001602DA">
        <w:rPr>
          <w:lang w:val="en-GB"/>
        </w:rPr>
        <w:t>Master</w:t>
      </w:r>
      <w:r w:rsidRPr="00F03D94">
        <w:rPr>
          <w:lang w:val="en-GB"/>
        </w:rPr>
        <w:t xml:space="preserve"> image for AVD deployment</w:t>
      </w:r>
      <w:bookmarkEnd w:id="4"/>
    </w:p>
    <w:p w14:paraId="31AE031E" w14:textId="7FDB1EEA" w:rsidR="00F61520" w:rsidRPr="00546A10" w:rsidRDefault="00914C52" w:rsidP="00546A10">
      <w:pPr>
        <w:jc w:val="both"/>
      </w:pPr>
      <w:r w:rsidRPr="00546A10">
        <w:t xml:space="preserve">Creating a master image for Azure Virtual Desktop (AVD) deployment ensures faster deployment, consistent configurations, and optimized performance across session hosts. It simplifies </w:t>
      </w:r>
      <w:r w:rsidR="00645745" w:rsidRPr="00546A10">
        <w:t>application installation</w:t>
      </w:r>
      <w:r w:rsidR="00CA326D" w:rsidRPr="00546A10">
        <w:t>, environment setup</w:t>
      </w:r>
      <w:r w:rsidRPr="00546A10">
        <w:t xml:space="preserve">, as changes can be made to the image and applied to new hosts, reducing manual effort </w:t>
      </w:r>
      <w:r w:rsidR="006D5242" w:rsidRPr="00546A10">
        <w:t xml:space="preserve">every time </w:t>
      </w:r>
      <w:r w:rsidRPr="00546A10">
        <w:t>and ensuring uniform security and compliance. By using a pre-configured image, organizations can streamline AVD management, reduce deployment inconsistencies, and maintain a secure and efficient virtual desktop environment</w:t>
      </w:r>
    </w:p>
    <w:p w14:paraId="5FF6E388" w14:textId="4416B28D" w:rsidR="003E18FC" w:rsidRDefault="00302AFC" w:rsidP="00326FE3">
      <w:pPr>
        <w:pStyle w:val="Heading2"/>
      </w:pPr>
      <w:bookmarkStart w:id="5" w:name="_Toc200021954"/>
      <w:r>
        <w:t>Pre-</w:t>
      </w:r>
      <w:r w:rsidR="00B334C4">
        <w:t>requisites</w:t>
      </w:r>
      <w:r>
        <w:t xml:space="preserve"> to create a </w:t>
      </w:r>
      <w:r w:rsidR="001602DA">
        <w:t>Master</w:t>
      </w:r>
      <w:r>
        <w:t xml:space="preserve"> Image for AVD </w:t>
      </w:r>
      <w:r w:rsidR="00B334C4">
        <w:t>host pool</w:t>
      </w:r>
      <w:bookmarkEnd w:id="5"/>
    </w:p>
    <w:p w14:paraId="64D2EE5A" w14:textId="14F29B38" w:rsidR="00B334C4" w:rsidRDefault="006631D6" w:rsidP="00B334C4">
      <w:pPr>
        <w:pStyle w:val="ListParagraph"/>
        <w:numPr>
          <w:ilvl w:val="0"/>
          <w:numId w:val="13"/>
        </w:numPr>
      </w:pPr>
      <w:r>
        <w:t>An Azure Subscription</w:t>
      </w:r>
    </w:p>
    <w:p w14:paraId="279FF509" w14:textId="15B71A33" w:rsidR="00A56A28" w:rsidRDefault="00A56A28" w:rsidP="00B334C4">
      <w:pPr>
        <w:pStyle w:val="ListParagraph"/>
        <w:numPr>
          <w:ilvl w:val="0"/>
          <w:numId w:val="13"/>
        </w:numPr>
      </w:pPr>
      <w:r>
        <w:t>Virtual machine</w:t>
      </w:r>
    </w:p>
    <w:p w14:paraId="5E776B80" w14:textId="4F695EB2" w:rsidR="006631D6" w:rsidRDefault="00C2141D" w:rsidP="00B334C4">
      <w:pPr>
        <w:pStyle w:val="ListParagraph"/>
        <w:numPr>
          <w:ilvl w:val="0"/>
          <w:numId w:val="13"/>
        </w:numPr>
      </w:pPr>
      <w:r>
        <w:t xml:space="preserve">Appropriate VM </w:t>
      </w:r>
      <w:r w:rsidR="008A0537">
        <w:t xml:space="preserve">quota </w:t>
      </w:r>
      <w:r w:rsidR="00B6418E">
        <w:t>availability in the subscription</w:t>
      </w:r>
      <w:r>
        <w:t xml:space="preserve"> (In our case, NVv5</w:t>
      </w:r>
      <w:r w:rsidR="00B6418E">
        <w:t xml:space="preserve"> SKU is used)</w:t>
      </w:r>
    </w:p>
    <w:p w14:paraId="2EAA0D52" w14:textId="1393BC54" w:rsidR="00B6418E" w:rsidRDefault="004C0758" w:rsidP="00B334C4">
      <w:pPr>
        <w:pStyle w:val="ListParagraph"/>
        <w:numPr>
          <w:ilvl w:val="0"/>
          <w:numId w:val="13"/>
        </w:numPr>
      </w:pPr>
      <w:r>
        <w:t>Admi</w:t>
      </w:r>
      <w:r w:rsidR="008A0537">
        <w:t>n privileges</w:t>
      </w:r>
    </w:p>
    <w:p w14:paraId="6B3C2956" w14:textId="74B349B5" w:rsidR="008A0537" w:rsidRDefault="006737C4" w:rsidP="00B334C4">
      <w:pPr>
        <w:pStyle w:val="ListParagraph"/>
        <w:numPr>
          <w:ilvl w:val="0"/>
          <w:numId w:val="13"/>
        </w:numPr>
      </w:pPr>
      <w:r>
        <w:lastRenderedPageBreak/>
        <w:t xml:space="preserve">NX 2312 </w:t>
      </w:r>
      <w:r w:rsidR="00631E09">
        <w:t>software to install on the VM before creating a Base Image</w:t>
      </w:r>
    </w:p>
    <w:p w14:paraId="631C1055" w14:textId="45F2921E" w:rsidR="00631E09" w:rsidRPr="002913A7" w:rsidRDefault="002913A7" w:rsidP="00D722EE">
      <w:pPr>
        <w:pStyle w:val="Heading3"/>
      </w:pPr>
      <w:bookmarkStart w:id="6" w:name="_Toc200021955"/>
      <w:r w:rsidRPr="002913A7">
        <w:t xml:space="preserve">Steps to create the </w:t>
      </w:r>
      <w:r w:rsidR="001F469E">
        <w:t>virtual machine</w:t>
      </w:r>
      <w:bookmarkEnd w:id="6"/>
    </w:p>
    <w:p w14:paraId="138FD18B" w14:textId="0A5504A8" w:rsidR="002913A7" w:rsidRDefault="00EF1026" w:rsidP="00EF1026">
      <w:pPr>
        <w:pStyle w:val="ListParagraph"/>
        <w:numPr>
          <w:ilvl w:val="0"/>
          <w:numId w:val="14"/>
        </w:numPr>
      </w:pPr>
      <w:r>
        <w:t>Login to the Azure portal</w:t>
      </w:r>
      <w:r w:rsidR="00572B14">
        <w:t xml:space="preserve">, search for Virtual Machines in the </w:t>
      </w:r>
      <w:r w:rsidR="002F379B">
        <w:t>portal</w:t>
      </w:r>
    </w:p>
    <w:p w14:paraId="264D0E5B" w14:textId="05DC534E" w:rsidR="002F379B" w:rsidRDefault="00077872" w:rsidP="00973445">
      <w:r>
        <w:rPr>
          <w:noProof/>
        </w:rPr>
        <mc:AlternateContent>
          <mc:Choice Requires="wpi">
            <w:drawing>
              <wp:anchor distT="0" distB="0" distL="114300" distR="114300" simplePos="0" relativeHeight="251658257" behindDoc="0" locked="0" layoutInCell="1" allowOverlap="1" wp14:anchorId="0DD4FBC7" wp14:editId="1017B9CF">
                <wp:simplePos x="0" y="0"/>
                <wp:positionH relativeFrom="column">
                  <wp:posOffset>2387100</wp:posOffset>
                </wp:positionH>
                <wp:positionV relativeFrom="paragraph">
                  <wp:posOffset>1053660</wp:posOffset>
                </wp:positionV>
                <wp:extent cx="851400" cy="6840"/>
                <wp:effectExtent l="95250" t="152400" r="101600" b="146050"/>
                <wp:wrapNone/>
                <wp:docPr id="759466172" name="Ink 2"/>
                <wp:cNvGraphicFramePr/>
                <a:graphic xmlns:a="http://schemas.openxmlformats.org/drawingml/2006/main">
                  <a:graphicData uri="http://schemas.microsoft.com/office/word/2010/wordprocessingInk">
                    <w14:contentPart bwMode="auto" r:id="rId14">
                      <w14:nvContentPartPr>
                        <w14:cNvContentPartPr/>
                      </w14:nvContentPartPr>
                      <w14:xfrm>
                        <a:off x="0" y="0"/>
                        <a:ext cx="851400" cy="6840"/>
                      </w14:xfrm>
                    </w14:contentPart>
                  </a:graphicData>
                </a:graphic>
              </wp:anchor>
            </w:drawing>
          </mc:Choice>
          <mc:Fallback>
            <w:pict>
              <v:shapetype w14:anchorId="0727939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183.7pt;margin-top:74.45pt;width:75.55pt;height:17.55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">
                <v:imagedata r:id="rId15" o:title=""/>
              </v:shape>
            </w:pict>
          </mc:Fallback>
        </mc:AlternateContent>
      </w:r>
      <w:r w:rsidRPr="00077872">
        <w:rPr>
          <w:noProof/>
        </w:rPr>
        <w:drawing>
          <wp:inline distT="0" distB="0" distL="0" distR="0" wp14:anchorId="1AD60EA3" wp14:editId="20FC4E38">
            <wp:extent cx="4667490" cy="2451226"/>
            <wp:effectExtent l="0" t="0" r="0" b="6350"/>
            <wp:docPr id="166903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39875" name=""/>
                    <pic:cNvPicPr/>
                  </pic:nvPicPr>
                  <pic:blipFill>
                    <a:blip r:embed="rId16"/>
                    <a:stretch>
                      <a:fillRect/>
                    </a:stretch>
                  </pic:blipFill>
                  <pic:spPr>
                    <a:xfrm>
                      <a:off x="0" y="0"/>
                      <a:ext cx="4667490" cy="2451226"/>
                    </a:xfrm>
                    <a:prstGeom prst="rect">
                      <a:avLst/>
                    </a:prstGeom>
                  </pic:spPr>
                </pic:pic>
              </a:graphicData>
            </a:graphic>
          </wp:inline>
        </w:drawing>
      </w:r>
    </w:p>
    <w:p w14:paraId="71999C24" w14:textId="7BFCDAB0" w:rsidR="002F379B" w:rsidRDefault="002265B7" w:rsidP="00EF1026">
      <w:pPr>
        <w:pStyle w:val="ListParagraph"/>
        <w:numPr>
          <w:ilvl w:val="0"/>
          <w:numId w:val="14"/>
        </w:numPr>
      </w:pPr>
      <w:r>
        <w:t xml:space="preserve">Create a Virtual Machine </w:t>
      </w:r>
      <w:r w:rsidR="00270CD1">
        <w:t xml:space="preserve">in the desired region, </w:t>
      </w:r>
      <w:r w:rsidR="00B545D1">
        <w:t>use the terms as shown in the image below</w:t>
      </w:r>
    </w:p>
    <w:p w14:paraId="61D8ADAF" w14:textId="77777777" w:rsidR="001F2CED" w:rsidRDefault="001F2CED" w:rsidP="00097A1E">
      <w:pPr>
        <w:pStyle w:val="ListParagraph"/>
        <w:ind w:left="0"/>
      </w:pPr>
    </w:p>
    <w:p w14:paraId="0BCD6DEC" w14:textId="49068746" w:rsidR="001F2CED" w:rsidRDefault="00094863" w:rsidP="00097A1E">
      <w:pPr>
        <w:pStyle w:val="ListParagraph"/>
        <w:ind w:left="0"/>
      </w:pPr>
      <w:r w:rsidRPr="00094863">
        <w:rPr>
          <w:noProof/>
        </w:rPr>
        <w:drawing>
          <wp:inline distT="0" distB="0" distL="0" distR="0" wp14:anchorId="20128FCC" wp14:editId="0394CC50">
            <wp:extent cx="5731510" cy="4252595"/>
            <wp:effectExtent l="0" t="0" r="2540" b="0"/>
            <wp:docPr id="403107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07862" name="Picture 1" descr="A screenshot of a computer&#10;&#10;AI-generated content may be incorrect."/>
                    <pic:cNvPicPr/>
                  </pic:nvPicPr>
                  <pic:blipFill>
                    <a:blip r:embed="rId17"/>
                    <a:stretch>
                      <a:fillRect/>
                    </a:stretch>
                  </pic:blipFill>
                  <pic:spPr>
                    <a:xfrm>
                      <a:off x="0" y="0"/>
                      <a:ext cx="5731510" cy="4252595"/>
                    </a:xfrm>
                    <a:prstGeom prst="rect">
                      <a:avLst/>
                    </a:prstGeom>
                  </pic:spPr>
                </pic:pic>
              </a:graphicData>
            </a:graphic>
          </wp:inline>
        </w:drawing>
      </w:r>
    </w:p>
    <w:p w14:paraId="0974A477" w14:textId="77777777" w:rsidR="0077050D" w:rsidRDefault="0077050D" w:rsidP="00097A1E">
      <w:pPr>
        <w:pStyle w:val="ListParagraph"/>
        <w:ind w:left="0"/>
      </w:pPr>
    </w:p>
    <w:p w14:paraId="391BF4C3" w14:textId="77777777" w:rsidR="0077050D" w:rsidRDefault="0077050D" w:rsidP="00097A1E">
      <w:pPr>
        <w:pStyle w:val="ListParagraph"/>
        <w:ind w:left="0"/>
      </w:pPr>
    </w:p>
    <w:p w14:paraId="3F711487" w14:textId="3C58217D" w:rsidR="0077050D" w:rsidRPr="007C7BCD" w:rsidRDefault="00F51AA7" w:rsidP="0077050D">
      <w:pPr>
        <w:pStyle w:val="ListParagraph"/>
        <w:numPr>
          <w:ilvl w:val="0"/>
          <w:numId w:val="14"/>
        </w:numPr>
      </w:pPr>
      <w:r w:rsidRPr="007C7BCD">
        <w:t>Selecting OS Image and VM size</w:t>
      </w:r>
      <w:r w:rsidR="00F148BA" w:rsidRPr="007C7BCD">
        <w:t>:</w:t>
      </w:r>
    </w:p>
    <w:p w14:paraId="2BEE2B11" w14:textId="2CA78D4C" w:rsidR="00F148BA" w:rsidRDefault="00F148BA" w:rsidP="00F148BA">
      <w:pPr>
        <w:pStyle w:val="ListParagraph"/>
        <w:ind w:left="0"/>
      </w:pPr>
    </w:p>
    <w:p w14:paraId="337F127A" w14:textId="035CCF64" w:rsidR="0077050D" w:rsidRDefault="00CB3BAB" w:rsidP="00F148BA">
      <w:pPr>
        <w:pStyle w:val="ListParagraph"/>
        <w:ind w:left="0"/>
      </w:pPr>
      <w:r w:rsidRPr="00CB3BAB">
        <w:rPr>
          <w:noProof/>
        </w:rPr>
        <w:drawing>
          <wp:inline distT="0" distB="0" distL="0" distR="0" wp14:anchorId="1A8CE44E" wp14:editId="2E16682F">
            <wp:extent cx="5731510" cy="3615690"/>
            <wp:effectExtent l="19050" t="19050" r="21590" b="22860"/>
            <wp:docPr id="7" name="Picture 6" descr="A screenshot of a computer&#10;&#10;Description automatically generated">
              <a:extLst xmlns:a="http://schemas.openxmlformats.org/drawingml/2006/main">
                <a:ext uri="{FF2B5EF4-FFF2-40B4-BE49-F238E27FC236}">
                  <a16:creationId xmlns:a16="http://schemas.microsoft.com/office/drawing/2014/main" id="{82ACDE81-D865-DF67-FE73-D346187BAB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82ACDE81-D865-DF67-FE73-D346187BABE2}"/>
                        </a:ext>
                      </a:extLst>
                    </pic:cNvPr>
                    <pic:cNvPicPr>
                      <a:picLocks noChangeAspect="1"/>
                    </pic:cNvPicPr>
                  </pic:nvPicPr>
                  <pic:blipFill>
                    <a:blip r:embed="rId18"/>
                    <a:stretch>
                      <a:fillRect/>
                    </a:stretch>
                  </pic:blipFill>
                  <pic:spPr>
                    <a:xfrm>
                      <a:off x="0" y="0"/>
                      <a:ext cx="5731510" cy="3615690"/>
                    </a:xfrm>
                    <a:prstGeom prst="rect">
                      <a:avLst/>
                    </a:prstGeom>
                    <a:ln w="3175">
                      <a:solidFill>
                        <a:schemeClr val="tx1"/>
                      </a:solidFill>
                    </a:ln>
                  </pic:spPr>
                </pic:pic>
              </a:graphicData>
            </a:graphic>
          </wp:inline>
        </w:drawing>
      </w:r>
    </w:p>
    <w:p w14:paraId="16C1C8B6" w14:textId="4CF36FC2" w:rsidR="00AD0A95" w:rsidRDefault="00AD0A95" w:rsidP="00F148BA">
      <w:pPr>
        <w:pStyle w:val="ListParagraph"/>
        <w:ind w:left="0"/>
      </w:pPr>
    </w:p>
    <w:p w14:paraId="27C9FF8E" w14:textId="3EF409EF" w:rsidR="00AD0A95" w:rsidRDefault="00AD0A95" w:rsidP="00F148BA">
      <w:pPr>
        <w:pStyle w:val="ListParagraph"/>
        <w:ind w:left="0"/>
      </w:pPr>
      <w:r w:rsidRPr="001377BD">
        <w:rPr>
          <w:b/>
          <w:bCs/>
        </w:rPr>
        <w:t>Image selection:</w:t>
      </w:r>
      <w:r>
        <w:t xml:space="preserve"> Select the Windows 11 multi-session </w:t>
      </w:r>
      <w:r w:rsidR="001377BD">
        <w:t xml:space="preserve">Image </w:t>
      </w:r>
    </w:p>
    <w:p w14:paraId="33E0227D" w14:textId="77777777" w:rsidR="009A2E40" w:rsidRDefault="009A2E40" w:rsidP="00F148BA">
      <w:pPr>
        <w:pStyle w:val="ListParagraph"/>
        <w:ind w:left="0"/>
      </w:pPr>
    </w:p>
    <w:p w14:paraId="0694C44F" w14:textId="3BFEBF01" w:rsidR="001377BD" w:rsidRDefault="001F43B2" w:rsidP="00F148BA">
      <w:pPr>
        <w:pStyle w:val="ListParagraph"/>
        <w:ind w:left="0"/>
      </w:pPr>
      <w:r w:rsidRPr="009A2E40">
        <w:rPr>
          <w:b/>
          <w:bCs/>
          <w:highlight w:val="lightGray"/>
        </w:rPr>
        <w:t>Note:</w:t>
      </w:r>
      <w:r w:rsidRPr="009A2E40">
        <w:rPr>
          <w:highlight w:val="lightGray"/>
        </w:rPr>
        <w:t xml:space="preserve"> For multi-user scenarios in AVD hosts, mul</w:t>
      </w:r>
      <w:r w:rsidR="0072055F" w:rsidRPr="009A2E40">
        <w:rPr>
          <w:highlight w:val="lightGray"/>
        </w:rPr>
        <w:t>ti-session Image should be selected</w:t>
      </w:r>
    </w:p>
    <w:p w14:paraId="1782FCCF" w14:textId="77777777" w:rsidR="001377BD" w:rsidRDefault="001377BD" w:rsidP="00F148BA">
      <w:pPr>
        <w:pStyle w:val="ListParagraph"/>
        <w:ind w:left="0"/>
      </w:pPr>
    </w:p>
    <w:p w14:paraId="33868CAE" w14:textId="23F7D57D" w:rsidR="009A2E40" w:rsidRDefault="003241A2" w:rsidP="00F148BA">
      <w:pPr>
        <w:pStyle w:val="ListParagraph"/>
        <w:ind w:left="0"/>
      </w:pPr>
      <w:r w:rsidRPr="003241A2">
        <w:rPr>
          <w:b/>
          <w:bCs/>
        </w:rPr>
        <w:t>VM Size Selection:</w:t>
      </w:r>
      <w:r>
        <w:rPr>
          <w:b/>
          <w:bCs/>
        </w:rPr>
        <w:t xml:space="preserve"> </w:t>
      </w:r>
      <w:r>
        <w:t>for our NX AVD certification, we are selecting NVv5 VM with A10 GPUs</w:t>
      </w:r>
    </w:p>
    <w:p w14:paraId="2AC9188B" w14:textId="77777777" w:rsidR="007B0801" w:rsidRPr="003241A2" w:rsidRDefault="007B0801" w:rsidP="00F148BA">
      <w:pPr>
        <w:pStyle w:val="ListParagraph"/>
        <w:ind w:left="0"/>
      </w:pPr>
    </w:p>
    <w:p w14:paraId="02BF31EE" w14:textId="48B6672C" w:rsidR="00F148BA" w:rsidRPr="007C7BCD" w:rsidRDefault="00A7624E" w:rsidP="00116E0B">
      <w:pPr>
        <w:pStyle w:val="ListParagraph"/>
        <w:numPr>
          <w:ilvl w:val="0"/>
          <w:numId w:val="14"/>
        </w:numPr>
      </w:pPr>
      <w:r w:rsidRPr="007C7BCD">
        <w:t>Select Inbound Port Rules:</w:t>
      </w:r>
    </w:p>
    <w:p w14:paraId="33C783FC" w14:textId="1441F6AF" w:rsidR="00116E0B" w:rsidRDefault="00116E0B" w:rsidP="00116E0B">
      <w:pPr>
        <w:pStyle w:val="ListParagraph"/>
        <w:ind w:left="360"/>
      </w:pPr>
      <w:r>
        <w:t xml:space="preserve">For </w:t>
      </w:r>
      <w:r w:rsidR="001C46DA">
        <w:t xml:space="preserve">login to the Windows VM, we </w:t>
      </w:r>
      <w:r w:rsidR="0097279E">
        <w:t>must</w:t>
      </w:r>
      <w:r w:rsidR="001C46DA">
        <w:t xml:space="preserve"> set RDP port 3389 </w:t>
      </w:r>
    </w:p>
    <w:p w14:paraId="43A76682" w14:textId="6858BD24" w:rsidR="009636EE" w:rsidRDefault="009E3E30" w:rsidP="00114E05">
      <w:r w:rsidRPr="009E3E30">
        <w:rPr>
          <w:noProof/>
        </w:rPr>
        <w:lastRenderedPageBreak/>
        <w:drawing>
          <wp:inline distT="0" distB="0" distL="0" distR="0" wp14:anchorId="418635E4" wp14:editId="2377C1F2">
            <wp:extent cx="5238750" cy="3263964"/>
            <wp:effectExtent l="0" t="0" r="0" b="0"/>
            <wp:docPr id="714292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92976" name="Picture 1" descr="A screenshot of a computer&#10;&#10;AI-generated content may be incorrect."/>
                    <pic:cNvPicPr/>
                  </pic:nvPicPr>
                  <pic:blipFill>
                    <a:blip r:embed="rId19"/>
                    <a:stretch>
                      <a:fillRect/>
                    </a:stretch>
                  </pic:blipFill>
                  <pic:spPr>
                    <a:xfrm>
                      <a:off x="0" y="0"/>
                      <a:ext cx="5241825" cy="3265880"/>
                    </a:xfrm>
                    <a:prstGeom prst="rect">
                      <a:avLst/>
                    </a:prstGeom>
                  </pic:spPr>
                </pic:pic>
              </a:graphicData>
            </a:graphic>
          </wp:inline>
        </w:drawing>
      </w:r>
    </w:p>
    <w:p w14:paraId="0A71D0CE" w14:textId="31210844" w:rsidR="009636EE" w:rsidRPr="00F45948" w:rsidRDefault="00203345" w:rsidP="009636EE">
      <w:pPr>
        <w:pStyle w:val="ListParagraph"/>
        <w:numPr>
          <w:ilvl w:val="0"/>
          <w:numId w:val="14"/>
        </w:numPr>
      </w:pPr>
      <w:r w:rsidRPr="00F45948">
        <w:t>Disk selection:</w:t>
      </w:r>
    </w:p>
    <w:p w14:paraId="2AB67B44" w14:textId="77777777" w:rsidR="009636EE" w:rsidRDefault="009636EE" w:rsidP="009636EE">
      <w:pPr>
        <w:pStyle w:val="ListParagraph"/>
        <w:ind w:left="0"/>
        <w:rPr>
          <w:b/>
          <w:bCs/>
        </w:rPr>
      </w:pPr>
    </w:p>
    <w:p w14:paraId="0E84DCF9" w14:textId="1E725ABC" w:rsidR="004E7548" w:rsidRPr="004E7548" w:rsidRDefault="004E7548" w:rsidP="004E7548">
      <w:pPr>
        <w:pStyle w:val="ListParagraph"/>
        <w:ind w:left="360"/>
      </w:pPr>
      <w:r>
        <w:t xml:space="preserve">Under </w:t>
      </w:r>
      <w:r w:rsidRPr="004E7548">
        <w:rPr>
          <w:i/>
          <w:iCs/>
        </w:rPr>
        <w:t xml:space="preserve">Disks </w:t>
      </w:r>
      <w:r>
        <w:t xml:space="preserve">tab, select the default OS disk size as 127 GB, and select </w:t>
      </w:r>
      <w:r w:rsidR="0075342B">
        <w:t xml:space="preserve">the OD disk type as </w:t>
      </w:r>
      <w:r w:rsidR="0075342B" w:rsidRPr="0075342B">
        <w:rPr>
          <w:b/>
          <w:bCs/>
        </w:rPr>
        <w:t>Premium SSD</w:t>
      </w:r>
    </w:p>
    <w:p w14:paraId="73DC8FEA" w14:textId="2F5CED17" w:rsidR="00203345" w:rsidRDefault="0059353B" w:rsidP="009636EE">
      <w:pPr>
        <w:pStyle w:val="ListParagraph"/>
        <w:ind w:left="0"/>
        <w:rPr>
          <w:b/>
          <w:bCs/>
        </w:rPr>
      </w:pPr>
      <w:r w:rsidRPr="0059353B">
        <w:rPr>
          <w:b/>
          <w:bCs/>
          <w:noProof/>
        </w:rPr>
        <w:drawing>
          <wp:inline distT="0" distB="0" distL="0" distR="0" wp14:anchorId="1E804617" wp14:editId="40C2FF6D">
            <wp:extent cx="5731510" cy="4097020"/>
            <wp:effectExtent l="0" t="0" r="2540" b="0"/>
            <wp:docPr id="1807281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81680" name="Picture 1" descr="A screenshot of a computer&#10;&#10;AI-generated content may be incorrect."/>
                    <pic:cNvPicPr/>
                  </pic:nvPicPr>
                  <pic:blipFill>
                    <a:blip r:embed="rId20"/>
                    <a:stretch>
                      <a:fillRect/>
                    </a:stretch>
                  </pic:blipFill>
                  <pic:spPr>
                    <a:xfrm>
                      <a:off x="0" y="0"/>
                      <a:ext cx="5731510" cy="4097020"/>
                    </a:xfrm>
                    <a:prstGeom prst="rect">
                      <a:avLst/>
                    </a:prstGeom>
                  </pic:spPr>
                </pic:pic>
              </a:graphicData>
            </a:graphic>
          </wp:inline>
        </w:drawing>
      </w:r>
    </w:p>
    <w:p w14:paraId="17CB7AD0" w14:textId="77777777" w:rsidR="00046E7D" w:rsidRPr="00203345" w:rsidRDefault="00046E7D" w:rsidP="009636EE">
      <w:pPr>
        <w:pStyle w:val="ListParagraph"/>
        <w:ind w:left="0"/>
        <w:rPr>
          <w:b/>
          <w:bCs/>
        </w:rPr>
      </w:pPr>
    </w:p>
    <w:p w14:paraId="1528926F" w14:textId="4D04FCCC" w:rsidR="00203345" w:rsidRPr="00F45948" w:rsidRDefault="00046E7D" w:rsidP="00F51AA7">
      <w:pPr>
        <w:pStyle w:val="ListParagraph"/>
        <w:numPr>
          <w:ilvl w:val="0"/>
          <w:numId w:val="14"/>
        </w:numPr>
      </w:pPr>
      <w:r w:rsidRPr="00F45948">
        <w:t xml:space="preserve">Virtual Network </w:t>
      </w:r>
      <w:r w:rsidR="00F07FD0" w:rsidRPr="00F45948">
        <w:t>C</w:t>
      </w:r>
      <w:r w:rsidRPr="00F45948">
        <w:t>reation:</w:t>
      </w:r>
    </w:p>
    <w:p w14:paraId="78971B9C" w14:textId="2DC7C3B5" w:rsidR="0058004C" w:rsidRPr="0058004C" w:rsidRDefault="0058004C" w:rsidP="0058004C">
      <w:pPr>
        <w:ind w:left="360"/>
      </w:pPr>
      <w:r>
        <w:lastRenderedPageBreak/>
        <w:t xml:space="preserve">Select </w:t>
      </w:r>
      <w:r w:rsidR="000131BA">
        <w:t>the default settings populated under the networking tab</w:t>
      </w:r>
      <w:r w:rsidR="001B7B2E">
        <w:t xml:space="preserve">, select the delete public </w:t>
      </w:r>
      <w:proofErr w:type="spellStart"/>
      <w:r w:rsidR="001B7B2E">
        <w:t>ip</w:t>
      </w:r>
      <w:proofErr w:type="spellEnd"/>
      <w:r w:rsidR="001B7B2E">
        <w:t xml:space="preserve"> and NIC </w:t>
      </w:r>
      <w:r w:rsidR="00CE7367">
        <w:t>and then select management button</w:t>
      </w:r>
    </w:p>
    <w:p w14:paraId="15172ABD" w14:textId="1B004B1F" w:rsidR="00F07FD0" w:rsidRDefault="00CB452D" w:rsidP="00287A6A">
      <w:pPr>
        <w:ind w:left="360"/>
      </w:pPr>
      <w:r w:rsidRPr="00CB452D">
        <w:rPr>
          <w:noProof/>
        </w:rPr>
        <w:drawing>
          <wp:inline distT="0" distB="0" distL="0" distR="0" wp14:anchorId="73C2405A" wp14:editId="6FBD68F1">
            <wp:extent cx="4971415" cy="3073400"/>
            <wp:effectExtent l="0" t="0" r="635" b="0"/>
            <wp:docPr id="1811340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40121" name="Picture 1" descr="A screenshot of a computer&#10;&#10;AI-generated content may be incorrect."/>
                    <pic:cNvPicPr/>
                  </pic:nvPicPr>
                  <pic:blipFill>
                    <a:blip r:embed="rId21"/>
                    <a:stretch>
                      <a:fillRect/>
                    </a:stretch>
                  </pic:blipFill>
                  <pic:spPr>
                    <a:xfrm>
                      <a:off x="0" y="0"/>
                      <a:ext cx="4981805" cy="3079823"/>
                    </a:xfrm>
                    <a:prstGeom prst="rect">
                      <a:avLst/>
                    </a:prstGeom>
                  </pic:spPr>
                </pic:pic>
              </a:graphicData>
            </a:graphic>
          </wp:inline>
        </w:drawing>
      </w:r>
    </w:p>
    <w:p w14:paraId="4D2F99C6" w14:textId="754EADD7" w:rsidR="00CE7367" w:rsidRPr="00287A6A" w:rsidRDefault="00411CB7" w:rsidP="00287A6A">
      <w:pPr>
        <w:ind w:left="360"/>
      </w:pPr>
      <w:r w:rsidRPr="00411CB7">
        <w:rPr>
          <w:noProof/>
        </w:rPr>
        <w:drawing>
          <wp:inline distT="0" distB="0" distL="0" distR="0" wp14:anchorId="4DF2596A" wp14:editId="49730259">
            <wp:extent cx="5385077" cy="2838596"/>
            <wp:effectExtent l="0" t="0" r="6350" b="0"/>
            <wp:docPr id="467542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42017" name="Picture 1" descr="A screenshot of a computer&#10;&#10;AI-generated content may be incorrect."/>
                    <pic:cNvPicPr/>
                  </pic:nvPicPr>
                  <pic:blipFill>
                    <a:blip r:embed="rId22"/>
                    <a:stretch>
                      <a:fillRect/>
                    </a:stretch>
                  </pic:blipFill>
                  <pic:spPr>
                    <a:xfrm>
                      <a:off x="0" y="0"/>
                      <a:ext cx="5385077" cy="2838596"/>
                    </a:xfrm>
                    <a:prstGeom prst="rect">
                      <a:avLst/>
                    </a:prstGeom>
                  </pic:spPr>
                </pic:pic>
              </a:graphicData>
            </a:graphic>
          </wp:inline>
        </w:drawing>
      </w:r>
    </w:p>
    <w:p w14:paraId="588DA8B0" w14:textId="7F7577C3" w:rsidR="00203345" w:rsidRDefault="00E06B57" w:rsidP="00F51AA7">
      <w:pPr>
        <w:pStyle w:val="ListParagraph"/>
        <w:numPr>
          <w:ilvl w:val="0"/>
          <w:numId w:val="14"/>
        </w:numPr>
      </w:pPr>
      <w:r>
        <w:t xml:space="preserve">Now for </w:t>
      </w:r>
      <w:r w:rsidR="0033717C">
        <w:t>the tabs Management, monitoring, advanced and tags</w:t>
      </w:r>
      <w:r w:rsidR="00E412B9">
        <w:t xml:space="preserve"> keep all the default settings as it is and move to the Review + Create tab</w:t>
      </w:r>
    </w:p>
    <w:p w14:paraId="61FE3033" w14:textId="70B73F16" w:rsidR="00AF7A20" w:rsidRPr="00F45948" w:rsidRDefault="00EE5BF6" w:rsidP="00F51AA7">
      <w:pPr>
        <w:pStyle w:val="ListParagraph"/>
        <w:numPr>
          <w:ilvl w:val="0"/>
          <w:numId w:val="14"/>
        </w:numPr>
      </w:pPr>
      <w:r w:rsidRPr="00F45948">
        <w:t xml:space="preserve">Review and </w:t>
      </w:r>
      <w:r w:rsidR="00591F47" w:rsidRPr="00F45948">
        <w:t>create</w:t>
      </w:r>
    </w:p>
    <w:p w14:paraId="6DE9F213" w14:textId="3ADB6C9E" w:rsidR="00EE5BF6" w:rsidRDefault="00EE5BF6" w:rsidP="00EE5BF6">
      <w:pPr>
        <w:ind w:left="360"/>
      </w:pPr>
      <w:r>
        <w:t xml:space="preserve">Now select the Review + Create button and see all the </w:t>
      </w:r>
      <w:r w:rsidR="004F2D8A">
        <w:t>tests are passes or validated</w:t>
      </w:r>
    </w:p>
    <w:p w14:paraId="2DB63DD5" w14:textId="40FC25FB" w:rsidR="004F2D8A" w:rsidRDefault="00BF4BEE" w:rsidP="00EE5BF6">
      <w:pPr>
        <w:ind w:left="360"/>
      </w:pPr>
      <w:r w:rsidRPr="00BF4BEE">
        <w:rPr>
          <w:noProof/>
        </w:rPr>
        <w:lastRenderedPageBreak/>
        <w:drawing>
          <wp:inline distT="0" distB="0" distL="0" distR="0" wp14:anchorId="714F7025" wp14:editId="0550D740">
            <wp:extent cx="5731510" cy="2694940"/>
            <wp:effectExtent l="0" t="0" r="2540" b="0"/>
            <wp:docPr id="10831973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97341" name="Picture 1" descr="A screenshot of a computer&#10;&#10;AI-generated content may be incorrect."/>
                    <pic:cNvPicPr/>
                  </pic:nvPicPr>
                  <pic:blipFill>
                    <a:blip r:embed="rId23"/>
                    <a:stretch>
                      <a:fillRect/>
                    </a:stretch>
                  </pic:blipFill>
                  <pic:spPr>
                    <a:xfrm>
                      <a:off x="0" y="0"/>
                      <a:ext cx="5731510" cy="2694940"/>
                    </a:xfrm>
                    <a:prstGeom prst="rect">
                      <a:avLst/>
                    </a:prstGeom>
                  </pic:spPr>
                </pic:pic>
              </a:graphicData>
            </a:graphic>
          </wp:inline>
        </w:drawing>
      </w:r>
    </w:p>
    <w:p w14:paraId="6241F90D" w14:textId="72A36B92" w:rsidR="00AF7A20" w:rsidRDefault="008C2A48" w:rsidP="00F51AA7">
      <w:pPr>
        <w:pStyle w:val="ListParagraph"/>
        <w:numPr>
          <w:ilvl w:val="0"/>
          <w:numId w:val="14"/>
        </w:numPr>
      </w:pPr>
      <w:r>
        <w:t xml:space="preserve">Create </w:t>
      </w:r>
      <w:r w:rsidR="0035384B">
        <w:t>Virtual</w:t>
      </w:r>
      <w:r>
        <w:t xml:space="preserve"> Machine:</w:t>
      </w:r>
      <w:r w:rsidR="001C1B6E">
        <w:t xml:space="preserve"> Click the create button and wait for some time for the deployment of the VM, once deployed you can go to the </w:t>
      </w:r>
      <w:r w:rsidR="000B747D">
        <w:t>resource</w:t>
      </w:r>
      <w:r w:rsidR="001C1B6E">
        <w:t>.</w:t>
      </w:r>
    </w:p>
    <w:p w14:paraId="31B590F4" w14:textId="77777777" w:rsidR="00591F47" w:rsidRDefault="00591F47" w:rsidP="00D722EE">
      <w:pPr>
        <w:pStyle w:val="ListParagraph"/>
      </w:pPr>
    </w:p>
    <w:p w14:paraId="73FB0A6C" w14:textId="6673B48A" w:rsidR="00330F5E" w:rsidRDefault="00330F5E" w:rsidP="00D722EE">
      <w:pPr>
        <w:pStyle w:val="ListParagraph"/>
      </w:pPr>
      <w:r w:rsidRPr="00330F5E">
        <w:rPr>
          <w:noProof/>
        </w:rPr>
        <w:drawing>
          <wp:inline distT="0" distB="0" distL="0" distR="0" wp14:anchorId="7FE20345" wp14:editId="474F5519">
            <wp:extent cx="3651438" cy="2622685"/>
            <wp:effectExtent l="0" t="0" r="6350" b="6350"/>
            <wp:docPr id="695032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32164" name="Picture 1" descr="A screenshot of a computer&#10;&#10;AI-generated content may be incorrect."/>
                    <pic:cNvPicPr/>
                  </pic:nvPicPr>
                  <pic:blipFill>
                    <a:blip r:embed="rId24"/>
                    <a:stretch>
                      <a:fillRect/>
                    </a:stretch>
                  </pic:blipFill>
                  <pic:spPr>
                    <a:xfrm>
                      <a:off x="0" y="0"/>
                      <a:ext cx="3651438" cy="2622685"/>
                    </a:xfrm>
                    <a:prstGeom prst="rect">
                      <a:avLst/>
                    </a:prstGeom>
                  </pic:spPr>
                </pic:pic>
              </a:graphicData>
            </a:graphic>
          </wp:inline>
        </w:drawing>
      </w:r>
    </w:p>
    <w:p w14:paraId="6B65ED74" w14:textId="18E430BA" w:rsidR="00F148BA" w:rsidRDefault="00F148BA" w:rsidP="00F148BA"/>
    <w:p w14:paraId="76914D63" w14:textId="4884AEA3" w:rsidR="00B96CB8" w:rsidRPr="00B96CB8" w:rsidRDefault="00B96CB8" w:rsidP="00B96CB8">
      <w:pPr>
        <w:pStyle w:val="Heading3"/>
        <w:rPr>
          <w:rFonts w:eastAsia="Times New Roman"/>
          <w:lang w:val="en-US"/>
        </w:rPr>
      </w:pPr>
      <w:bookmarkStart w:id="7" w:name="_Toc134711907"/>
      <w:bookmarkStart w:id="8" w:name="_Toc158635200"/>
      <w:bookmarkStart w:id="9" w:name="_Toc200021956"/>
      <w:r w:rsidRPr="00B96CB8">
        <w:rPr>
          <w:rFonts w:eastAsia="Times New Roman"/>
          <w:lang w:val="en-US"/>
        </w:rPr>
        <w:t>How to connect to VM</w:t>
      </w:r>
      <w:bookmarkEnd w:id="7"/>
      <w:bookmarkEnd w:id="8"/>
      <w:bookmarkEnd w:id="9"/>
    </w:p>
    <w:p w14:paraId="3F52CD4B" w14:textId="77777777" w:rsidR="00B96CB8" w:rsidRPr="00B96CB8" w:rsidRDefault="00B96CB8" w:rsidP="00B96CB8">
      <w:pPr>
        <w:numPr>
          <w:ilvl w:val="0"/>
          <w:numId w:val="20"/>
        </w:numPr>
        <w:contextualSpacing/>
        <w:jc w:val="both"/>
        <w:rPr>
          <w:rFonts w:ascii="Calibri" w:eastAsia="Calibri" w:hAnsi="Calibri" w:cs="Times New Roman"/>
          <w:sz w:val="24"/>
          <w:szCs w:val="24"/>
          <w:lang w:val="en-US"/>
        </w:rPr>
      </w:pPr>
      <w:r w:rsidRPr="00B96CB8">
        <w:rPr>
          <w:rFonts w:ascii="Calibri" w:eastAsia="Calibri" w:hAnsi="Calibri" w:cs="Times New Roman"/>
          <w:sz w:val="24"/>
          <w:szCs w:val="24"/>
          <w:lang w:val="en-US"/>
        </w:rPr>
        <w:t>From the Above created VM, On the Overview page for your virtual machine, Select the Connect &gt; RDP.</w:t>
      </w:r>
    </w:p>
    <w:p w14:paraId="669A99AD" w14:textId="0BA864F8" w:rsidR="00B96CB8" w:rsidRPr="00B96CB8" w:rsidRDefault="0095229D" w:rsidP="00B96CB8">
      <w:pPr>
        <w:rPr>
          <w:rFonts w:ascii="Calibri" w:eastAsia="Calibri" w:hAnsi="Calibri" w:cs="Times New Roman"/>
          <w:kern w:val="0"/>
          <w:lang w:val="en-US"/>
          <w14:ligatures w14:val="none"/>
        </w:rPr>
      </w:pPr>
      <w:r>
        <w:rPr>
          <w:rFonts w:ascii="Calibri" w:eastAsia="Calibri" w:hAnsi="Calibri" w:cs="Times New Roman"/>
          <w:noProof/>
          <w:kern w:val="0"/>
          <w:lang w:eastAsia="en-IN"/>
        </w:rPr>
        <w:lastRenderedPageBreak/>
        <mc:AlternateContent>
          <mc:Choice Requires="wps">
            <w:drawing>
              <wp:anchor distT="0" distB="0" distL="114300" distR="114300" simplePos="0" relativeHeight="251658240" behindDoc="0" locked="0" layoutInCell="1" allowOverlap="1" wp14:anchorId="384A2DB3" wp14:editId="21DF12A6">
                <wp:simplePos x="0" y="0"/>
                <wp:positionH relativeFrom="column">
                  <wp:posOffset>1962150</wp:posOffset>
                </wp:positionH>
                <wp:positionV relativeFrom="paragraph">
                  <wp:posOffset>662305</wp:posOffset>
                </wp:positionV>
                <wp:extent cx="806450" cy="234950"/>
                <wp:effectExtent l="0" t="0" r="12700" b="12700"/>
                <wp:wrapNone/>
                <wp:docPr id="2114170775" name="Text Box 1"/>
                <wp:cNvGraphicFramePr/>
                <a:graphic xmlns:a="http://schemas.openxmlformats.org/drawingml/2006/main">
                  <a:graphicData uri="http://schemas.microsoft.com/office/word/2010/wordprocessingShape">
                    <wps:wsp>
                      <wps:cNvSpPr txBox="1"/>
                      <wps:spPr>
                        <a:xfrm>
                          <a:off x="0" y="0"/>
                          <a:ext cx="806450" cy="234950"/>
                        </a:xfrm>
                        <a:prstGeom prst="rect">
                          <a:avLst/>
                        </a:prstGeom>
                        <a:noFill/>
                        <a:ln w="12700">
                          <a:solidFill>
                            <a:prstClr val="black"/>
                          </a:solidFill>
                        </a:ln>
                      </wps:spPr>
                      <wps:txbx>
                        <w:txbxContent>
                          <w:p w14:paraId="01908D0A" w14:textId="77777777" w:rsidR="0095229D" w:rsidRDefault="009522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4A2DB3" id="_x0000_t202" coordsize="21600,21600" o:spt="202" path="m,l,21600r21600,l21600,xe">
                <v:stroke joinstyle="miter"/>
                <v:path gradientshapeok="t" o:connecttype="rect"/>
              </v:shapetype>
              <v:shape id="Text Box 1" o:spid="_x0000_s1026" type="#_x0000_t202" style="position:absolute;margin-left:154.5pt;margin-top:52.15pt;width:63.5pt;height:1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" filled="f" strokeweight="1pt">
                <v:textbox>
                  <w:txbxContent>
                    <w:p w14:paraId="01908D0A" w14:textId="77777777" w:rsidR="0095229D" w:rsidRDefault="0095229D"/>
                  </w:txbxContent>
                </v:textbox>
              </v:shape>
            </w:pict>
          </mc:Fallback>
        </mc:AlternateContent>
      </w:r>
      <w:r w:rsidRPr="0095229D">
        <w:rPr>
          <w:noProof/>
        </w:rPr>
        <w:t xml:space="preserve"> </w:t>
      </w:r>
      <w:r w:rsidR="00AC2163" w:rsidRPr="00AC2163">
        <w:rPr>
          <w:noProof/>
        </w:rPr>
        <w:drawing>
          <wp:inline distT="0" distB="0" distL="0" distR="0" wp14:anchorId="27E68460" wp14:editId="51712F37">
            <wp:extent cx="4991357" cy="1924149"/>
            <wp:effectExtent l="0" t="0" r="0" b="0"/>
            <wp:docPr id="212209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95204" name=""/>
                    <pic:cNvPicPr/>
                  </pic:nvPicPr>
                  <pic:blipFill>
                    <a:blip r:embed="rId25"/>
                    <a:stretch>
                      <a:fillRect/>
                    </a:stretch>
                  </pic:blipFill>
                  <pic:spPr>
                    <a:xfrm>
                      <a:off x="0" y="0"/>
                      <a:ext cx="4991357" cy="1924149"/>
                    </a:xfrm>
                    <a:prstGeom prst="rect">
                      <a:avLst/>
                    </a:prstGeom>
                  </pic:spPr>
                </pic:pic>
              </a:graphicData>
            </a:graphic>
          </wp:inline>
        </w:drawing>
      </w:r>
    </w:p>
    <w:p w14:paraId="54065D1C" w14:textId="77777777" w:rsidR="00B96CB8" w:rsidRPr="00B96CB8" w:rsidRDefault="00B96CB8" w:rsidP="00B96CB8">
      <w:pPr>
        <w:numPr>
          <w:ilvl w:val="0"/>
          <w:numId w:val="21"/>
        </w:numPr>
        <w:contextualSpacing/>
        <w:jc w:val="both"/>
        <w:rPr>
          <w:rFonts w:ascii="Calibri" w:eastAsia="Calibri" w:hAnsi="Calibri" w:cs="Times New Roman"/>
          <w:sz w:val="24"/>
          <w:szCs w:val="24"/>
          <w:lang w:val="en-US"/>
        </w:rPr>
      </w:pPr>
      <w:r w:rsidRPr="00B96CB8">
        <w:rPr>
          <w:rFonts w:ascii="Calibri" w:eastAsia="Calibri" w:hAnsi="Calibri" w:cs="Times New Roman"/>
          <w:sz w:val="24"/>
          <w:szCs w:val="24"/>
          <w:lang w:val="en-US"/>
        </w:rPr>
        <w:t xml:space="preserve">In the </w:t>
      </w:r>
      <w:r w:rsidRPr="00B96CB8">
        <w:rPr>
          <w:rFonts w:ascii="Calibri" w:eastAsia="Calibri" w:hAnsi="Calibri" w:cs="Times New Roman"/>
          <w:b/>
          <w:bCs/>
          <w:sz w:val="24"/>
          <w:szCs w:val="24"/>
          <w:lang w:val="en-US"/>
        </w:rPr>
        <w:t>Connect</w:t>
      </w:r>
      <w:r w:rsidRPr="00B96CB8">
        <w:rPr>
          <w:rFonts w:ascii="Calibri" w:eastAsia="Calibri" w:hAnsi="Calibri" w:cs="Times New Roman"/>
          <w:sz w:val="24"/>
          <w:szCs w:val="24"/>
          <w:lang w:val="en-US"/>
        </w:rPr>
        <w:t xml:space="preserve"> with RDP tab, keep the default options to connect by IP address, over port 3389, and click Download RDP file.</w:t>
      </w:r>
    </w:p>
    <w:p w14:paraId="132EDE28" w14:textId="563639BC" w:rsidR="00B96CB8" w:rsidRPr="00B96CB8" w:rsidRDefault="00AF3617" w:rsidP="00B96CB8">
      <w:pPr>
        <w:rPr>
          <w:rFonts w:ascii="Calibri" w:eastAsia="Calibri" w:hAnsi="Calibri" w:cs="Times New Roman"/>
          <w:kern w:val="0"/>
          <w:lang w:val="en-US"/>
          <w14:ligatures w14:val="none"/>
        </w:rPr>
      </w:pPr>
      <w:r w:rsidRPr="00AF3617">
        <w:rPr>
          <w:noProof/>
        </w:rPr>
        <w:t xml:space="preserve"> </w:t>
      </w:r>
      <w:r w:rsidR="00E75C99" w:rsidRPr="00E75C99">
        <w:rPr>
          <w:noProof/>
        </w:rPr>
        <w:drawing>
          <wp:inline distT="0" distB="0" distL="0" distR="0" wp14:anchorId="13BC8A79" wp14:editId="6646ACC1">
            <wp:extent cx="2800494" cy="2375022"/>
            <wp:effectExtent l="0" t="0" r="0" b="6350"/>
            <wp:docPr id="422522744"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22744" name="Picture 1" descr="A screenshot of a computer error&#10;&#10;AI-generated content may be incorrect."/>
                    <pic:cNvPicPr/>
                  </pic:nvPicPr>
                  <pic:blipFill>
                    <a:blip r:embed="rId26"/>
                    <a:stretch>
                      <a:fillRect/>
                    </a:stretch>
                  </pic:blipFill>
                  <pic:spPr>
                    <a:xfrm>
                      <a:off x="0" y="0"/>
                      <a:ext cx="2800494" cy="2375022"/>
                    </a:xfrm>
                    <a:prstGeom prst="rect">
                      <a:avLst/>
                    </a:prstGeom>
                  </pic:spPr>
                </pic:pic>
              </a:graphicData>
            </a:graphic>
          </wp:inline>
        </w:drawing>
      </w:r>
    </w:p>
    <w:p w14:paraId="080D55FD" w14:textId="77777777" w:rsidR="00B96CB8" w:rsidRPr="00B96CB8" w:rsidRDefault="00B96CB8" w:rsidP="00B96CB8">
      <w:pPr>
        <w:numPr>
          <w:ilvl w:val="0"/>
          <w:numId w:val="21"/>
        </w:numPr>
        <w:contextualSpacing/>
        <w:jc w:val="both"/>
        <w:rPr>
          <w:rFonts w:ascii="Calibri" w:eastAsia="Calibri" w:hAnsi="Calibri" w:cs="Times New Roman"/>
          <w:sz w:val="24"/>
          <w:szCs w:val="24"/>
          <w:lang w:val="en-US"/>
        </w:rPr>
      </w:pPr>
      <w:r w:rsidRPr="00B96CB8">
        <w:rPr>
          <w:rFonts w:ascii="Calibri" w:eastAsia="Calibri" w:hAnsi="Calibri" w:cs="Times New Roman"/>
          <w:sz w:val="24"/>
          <w:szCs w:val="24"/>
          <w:lang w:val="en-US"/>
        </w:rPr>
        <w:t>Open the downloaded RDP file and click Connect when prompted.</w:t>
      </w:r>
    </w:p>
    <w:p w14:paraId="02A879E5" w14:textId="7951D19C" w:rsidR="00B96CB8" w:rsidRPr="00B96CB8" w:rsidRDefault="00B96CB8" w:rsidP="00B96CB8">
      <w:pPr>
        <w:rPr>
          <w:rFonts w:ascii="Calibri" w:eastAsia="Calibri" w:hAnsi="Calibri" w:cs="Times New Roman"/>
          <w:kern w:val="0"/>
          <w:lang w:val="en-US"/>
          <w14:ligatures w14:val="none"/>
        </w:rPr>
      </w:pPr>
      <w:r w:rsidRPr="00B96CB8">
        <w:rPr>
          <w:rFonts w:ascii="Calibri" w:eastAsia="Calibri" w:hAnsi="Calibri" w:cs="Times New Roman"/>
          <w:kern w:val="0"/>
          <w:lang w:val="en-US"/>
          <w14:ligatures w14:val="none"/>
        </w:rPr>
        <w:br w:type="textWrapping" w:clear="all"/>
      </w:r>
      <w:r w:rsidR="00A47052" w:rsidRPr="00A47052">
        <w:rPr>
          <w:rFonts w:ascii="Calibri" w:eastAsia="Calibri" w:hAnsi="Calibri" w:cs="Times New Roman"/>
          <w:noProof/>
          <w:kern w:val="0"/>
          <w:lang w:val="en-US"/>
          <w14:ligatures w14:val="none"/>
        </w:rPr>
        <w:drawing>
          <wp:inline distT="0" distB="0" distL="0" distR="0" wp14:anchorId="2BC65E36" wp14:editId="37100B6D">
            <wp:extent cx="5200917" cy="2800494"/>
            <wp:effectExtent l="0" t="0" r="0" b="0"/>
            <wp:docPr id="163854356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43565" name="Picture 1" descr="A screenshot of a computer error&#10;&#10;AI-generated content may be incorrect."/>
                    <pic:cNvPicPr/>
                  </pic:nvPicPr>
                  <pic:blipFill>
                    <a:blip r:embed="rId27"/>
                    <a:stretch>
                      <a:fillRect/>
                    </a:stretch>
                  </pic:blipFill>
                  <pic:spPr>
                    <a:xfrm>
                      <a:off x="0" y="0"/>
                      <a:ext cx="5200917" cy="2800494"/>
                    </a:xfrm>
                    <a:prstGeom prst="rect">
                      <a:avLst/>
                    </a:prstGeom>
                  </pic:spPr>
                </pic:pic>
              </a:graphicData>
            </a:graphic>
          </wp:inline>
        </w:drawing>
      </w:r>
    </w:p>
    <w:p w14:paraId="33CB0E2B" w14:textId="56C9E9AD" w:rsidR="00B96CB8" w:rsidRPr="00D82571" w:rsidRDefault="00B96CB8" w:rsidP="00B96CB8">
      <w:pPr>
        <w:numPr>
          <w:ilvl w:val="0"/>
          <w:numId w:val="21"/>
        </w:numPr>
        <w:contextualSpacing/>
        <w:jc w:val="both"/>
        <w:rPr>
          <w:rFonts w:ascii="Calibri" w:eastAsia="Calibri" w:hAnsi="Calibri" w:cs="Times New Roman"/>
          <w:sz w:val="24"/>
          <w:szCs w:val="24"/>
          <w:lang w:val="en-US"/>
        </w:rPr>
      </w:pPr>
      <w:r w:rsidRPr="00B96CB8">
        <w:rPr>
          <w:rFonts w:ascii="Calibri" w:eastAsia="Calibri" w:hAnsi="Calibri" w:cs="Times New Roman"/>
          <w:sz w:val="24"/>
          <w:szCs w:val="24"/>
          <w:lang w:val="en-US"/>
        </w:rPr>
        <w:t xml:space="preserve">In the Windows Security window, select More choices and then Use a different account. Type the </w:t>
      </w:r>
      <w:r w:rsidRPr="00B96CB8">
        <w:rPr>
          <w:rFonts w:ascii="Calibri" w:eastAsia="Calibri" w:hAnsi="Calibri" w:cs="Times New Roman"/>
          <w:b/>
          <w:sz w:val="24"/>
          <w:szCs w:val="24"/>
          <w:lang w:val="en-US"/>
        </w:rPr>
        <w:t>username</w:t>
      </w:r>
      <w:r w:rsidRPr="00B96CB8">
        <w:rPr>
          <w:rFonts w:ascii="Calibri" w:eastAsia="Calibri" w:hAnsi="Calibri" w:cs="Times New Roman"/>
          <w:sz w:val="24"/>
          <w:szCs w:val="24"/>
          <w:lang w:val="en-US"/>
        </w:rPr>
        <w:t xml:space="preserve"> as localhost\username, enter the </w:t>
      </w:r>
      <w:r w:rsidRPr="00B96CB8">
        <w:rPr>
          <w:rFonts w:ascii="Calibri" w:eastAsia="Calibri" w:hAnsi="Calibri" w:cs="Times New Roman"/>
          <w:b/>
          <w:sz w:val="24"/>
          <w:szCs w:val="24"/>
          <w:lang w:val="en-US"/>
        </w:rPr>
        <w:t>password</w:t>
      </w:r>
      <w:r w:rsidRPr="00B96CB8">
        <w:rPr>
          <w:rFonts w:ascii="Calibri" w:eastAsia="Calibri" w:hAnsi="Calibri" w:cs="Times New Roman"/>
          <w:sz w:val="24"/>
          <w:szCs w:val="24"/>
          <w:lang w:val="en-US"/>
        </w:rPr>
        <w:t xml:space="preserve"> you created for the virtual machine, and then click </w:t>
      </w:r>
      <w:r w:rsidRPr="00B96CB8">
        <w:rPr>
          <w:rFonts w:ascii="Calibri" w:eastAsia="Calibri" w:hAnsi="Calibri" w:cs="Times New Roman"/>
          <w:b/>
          <w:sz w:val="24"/>
          <w:szCs w:val="24"/>
          <w:lang w:val="en-US"/>
        </w:rPr>
        <w:t>OK</w:t>
      </w:r>
      <w:r w:rsidRPr="00B96CB8">
        <w:rPr>
          <w:rFonts w:ascii="Calibri" w:eastAsia="Calibri" w:hAnsi="Calibri" w:cs="Times New Roman"/>
          <w:sz w:val="24"/>
          <w:szCs w:val="24"/>
          <w:lang w:val="en-US"/>
        </w:rPr>
        <w:t>.</w:t>
      </w:r>
    </w:p>
    <w:p w14:paraId="0FEB5660" w14:textId="77777777" w:rsidR="00B96CB8" w:rsidRPr="00B96CB8" w:rsidRDefault="00B96CB8" w:rsidP="00B96CB8">
      <w:pPr>
        <w:numPr>
          <w:ilvl w:val="0"/>
          <w:numId w:val="21"/>
        </w:numPr>
        <w:contextualSpacing/>
        <w:jc w:val="both"/>
        <w:rPr>
          <w:rFonts w:ascii="Calibri" w:eastAsia="Calibri" w:hAnsi="Calibri" w:cs="Times New Roman"/>
          <w:sz w:val="24"/>
          <w:szCs w:val="24"/>
          <w:lang w:val="en-US"/>
        </w:rPr>
      </w:pPr>
      <w:r w:rsidRPr="00B96CB8">
        <w:rPr>
          <w:rFonts w:ascii="Calibri" w:eastAsia="Calibri" w:hAnsi="Calibri" w:cs="Times New Roman"/>
          <w:sz w:val="24"/>
          <w:szCs w:val="24"/>
          <w:lang w:val="en-US"/>
        </w:rPr>
        <w:lastRenderedPageBreak/>
        <w:t xml:space="preserve">You may receive a certificate warning during the sign-in process. Click </w:t>
      </w:r>
      <w:r w:rsidRPr="00B96CB8">
        <w:rPr>
          <w:rFonts w:ascii="Calibri" w:eastAsia="Calibri" w:hAnsi="Calibri" w:cs="Times New Roman"/>
          <w:b/>
          <w:sz w:val="24"/>
          <w:szCs w:val="24"/>
          <w:lang w:val="en-US"/>
        </w:rPr>
        <w:t>Yes or Continue</w:t>
      </w:r>
      <w:r w:rsidRPr="00B96CB8">
        <w:rPr>
          <w:rFonts w:ascii="Calibri" w:eastAsia="Calibri" w:hAnsi="Calibri" w:cs="Times New Roman"/>
          <w:sz w:val="24"/>
          <w:szCs w:val="24"/>
          <w:lang w:val="en-US"/>
        </w:rPr>
        <w:t xml:space="preserve"> to create the connection.</w:t>
      </w:r>
    </w:p>
    <w:p w14:paraId="0EC5F308" w14:textId="77777777" w:rsidR="00F35882" w:rsidRDefault="00F35882" w:rsidP="00F148BA"/>
    <w:p w14:paraId="011AE07F" w14:textId="77777777" w:rsidR="00F35882" w:rsidRDefault="00F35882" w:rsidP="00F35882">
      <w:pPr>
        <w:tabs>
          <w:tab w:val="left" w:pos="3370"/>
        </w:tabs>
        <w:spacing w:line="278" w:lineRule="auto"/>
        <w:contextualSpacing/>
        <w:rPr>
          <w:rFonts w:ascii="Calibri" w:eastAsia="Calibri" w:hAnsi="Calibri" w:cs="Times New Roman"/>
          <w:sz w:val="24"/>
          <w:szCs w:val="24"/>
          <w:lang w:val="en-US"/>
        </w:rPr>
      </w:pPr>
    </w:p>
    <w:p w14:paraId="41CEFA1F" w14:textId="012B31F0" w:rsidR="00502017" w:rsidRDefault="00502017" w:rsidP="00502017"/>
    <w:p w14:paraId="0CCD66EC" w14:textId="77777777" w:rsidR="00502017" w:rsidRPr="00F35882" w:rsidRDefault="00502017" w:rsidP="00502017">
      <w:pPr>
        <w:pStyle w:val="Heading3"/>
        <w:rPr>
          <w:rFonts w:eastAsia="Times New Roman"/>
        </w:rPr>
      </w:pPr>
      <w:bookmarkStart w:id="10" w:name="_Toc200021957"/>
      <w:r w:rsidRPr="00F35882">
        <w:rPr>
          <w:rFonts w:eastAsia="Times New Roman"/>
        </w:rPr>
        <w:t>Install NX software</w:t>
      </w:r>
      <w:bookmarkEnd w:id="10"/>
    </w:p>
    <w:p w14:paraId="3EF2297A" w14:textId="77777777" w:rsidR="00502017" w:rsidRPr="00F35882" w:rsidRDefault="00502017" w:rsidP="00502017">
      <w:pPr>
        <w:rPr>
          <w:rFonts w:ascii="Calibri" w:eastAsia="Calibri" w:hAnsi="Calibri" w:cs="Times New Roman"/>
          <w:b/>
          <w:bCs/>
          <w:kern w:val="0"/>
          <w:u w:val="single"/>
          <w14:ligatures w14:val="none"/>
        </w:rPr>
      </w:pPr>
    </w:p>
    <w:p w14:paraId="6B2DFA92" w14:textId="77777777" w:rsidR="00502017" w:rsidRPr="00D722EE" w:rsidRDefault="00502017" w:rsidP="00502017">
      <w:pPr>
        <w:numPr>
          <w:ilvl w:val="0"/>
          <w:numId w:val="22"/>
        </w:numPr>
        <w:spacing w:line="278" w:lineRule="auto"/>
        <w:contextualSpacing/>
        <w:rPr>
          <w:rFonts w:ascii="Calibri" w:eastAsia="Calibri" w:hAnsi="Calibri" w:cs="Times New Roman"/>
          <w:sz w:val="24"/>
          <w:szCs w:val="24"/>
        </w:rPr>
      </w:pPr>
      <w:r w:rsidRPr="00F35882">
        <w:rPr>
          <w:rFonts w:ascii="Calibri" w:eastAsia="Calibri" w:hAnsi="Calibri" w:cs="Times New Roman"/>
          <w:sz w:val="24"/>
          <w:szCs w:val="24"/>
          <w:lang w:val="en-US"/>
        </w:rPr>
        <w:t xml:space="preserve"> </w:t>
      </w:r>
      <w:r>
        <w:rPr>
          <w:rFonts w:ascii="Calibri" w:eastAsia="Calibri" w:hAnsi="Calibri" w:cs="Times New Roman"/>
          <w:sz w:val="24"/>
          <w:szCs w:val="24"/>
          <w:lang w:val="en-US"/>
        </w:rPr>
        <w:t xml:space="preserve">Download the NX using </w:t>
      </w:r>
      <w:proofErr w:type="gramStart"/>
      <w:r>
        <w:rPr>
          <w:rFonts w:ascii="Calibri" w:eastAsia="Calibri" w:hAnsi="Calibri" w:cs="Times New Roman"/>
          <w:sz w:val="24"/>
          <w:szCs w:val="24"/>
          <w:lang w:val="en-US"/>
        </w:rPr>
        <w:t>below link</w:t>
      </w:r>
      <w:proofErr w:type="gramEnd"/>
      <w:r>
        <w:rPr>
          <w:rFonts w:ascii="Calibri" w:eastAsia="Calibri" w:hAnsi="Calibri" w:cs="Times New Roman"/>
          <w:sz w:val="24"/>
          <w:szCs w:val="24"/>
          <w:lang w:val="en-US"/>
        </w:rPr>
        <w:t xml:space="preserve"> </w:t>
      </w:r>
    </w:p>
    <w:p w14:paraId="5DF2974B" w14:textId="77777777" w:rsidR="00502017" w:rsidRPr="00D722EE" w:rsidRDefault="00502017" w:rsidP="00502017">
      <w:pPr>
        <w:spacing w:line="278" w:lineRule="auto"/>
        <w:ind w:left="720"/>
        <w:contextualSpacing/>
        <w:rPr>
          <w:rFonts w:ascii="Calibri" w:eastAsia="Calibri" w:hAnsi="Calibri" w:cs="Times New Roman"/>
          <w:sz w:val="24"/>
          <w:szCs w:val="24"/>
        </w:rPr>
      </w:pPr>
      <w:hyperlink r:id="rId28" w:history="1">
        <w:r w:rsidRPr="00566DB7">
          <w:rPr>
            <w:rStyle w:val="Hyperlink"/>
            <w:rFonts w:ascii="Calibri" w:eastAsia="Calibri" w:hAnsi="Calibri" w:cs="Times New Roman"/>
            <w:sz w:val="24"/>
            <w:szCs w:val="24"/>
          </w:rPr>
          <w:t>support.sw.siemens.com/en-US/product/209349590/download/PL20231204727760623</w:t>
        </w:r>
      </w:hyperlink>
    </w:p>
    <w:p w14:paraId="3EA2F396" w14:textId="77777777" w:rsidR="00502017" w:rsidRPr="00E41BDC" w:rsidRDefault="00502017" w:rsidP="00502017">
      <w:pPr>
        <w:numPr>
          <w:ilvl w:val="0"/>
          <w:numId w:val="22"/>
        </w:numPr>
        <w:spacing w:line="278" w:lineRule="auto"/>
        <w:contextualSpacing/>
        <w:rPr>
          <w:rFonts w:ascii="Calibri" w:eastAsia="Calibri" w:hAnsi="Calibri" w:cs="Times New Roman"/>
          <w:sz w:val="24"/>
          <w:szCs w:val="24"/>
        </w:rPr>
      </w:pPr>
      <w:r w:rsidRPr="00F35882">
        <w:rPr>
          <w:rFonts w:ascii="Calibri" w:eastAsia="Calibri" w:hAnsi="Calibri" w:cs="Times New Roman"/>
          <w:sz w:val="24"/>
          <w:szCs w:val="24"/>
          <w:lang w:val="en-US"/>
        </w:rPr>
        <w:t>Navigate to SiemensNX-2</w:t>
      </w:r>
      <w:r>
        <w:rPr>
          <w:rFonts w:ascii="Calibri" w:eastAsia="Calibri" w:hAnsi="Calibri" w:cs="Times New Roman"/>
          <w:sz w:val="24"/>
          <w:szCs w:val="24"/>
          <w:lang w:val="en-US"/>
        </w:rPr>
        <w:t>3</w:t>
      </w:r>
      <w:r w:rsidRPr="00F35882">
        <w:rPr>
          <w:rFonts w:ascii="Calibri" w:eastAsia="Calibri" w:hAnsi="Calibri" w:cs="Times New Roman"/>
          <w:sz w:val="24"/>
          <w:szCs w:val="24"/>
          <w:lang w:val="en-US"/>
        </w:rPr>
        <w:t>12_wntx64\SiemensNX-2</w:t>
      </w:r>
      <w:r>
        <w:rPr>
          <w:rFonts w:ascii="Calibri" w:eastAsia="Calibri" w:hAnsi="Calibri" w:cs="Times New Roman"/>
          <w:sz w:val="24"/>
          <w:szCs w:val="24"/>
          <w:lang w:val="en-US"/>
        </w:rPr>
        <w:t>3</w:t>
      </w:r>
      <w:r w:rsidRPr="00F35882">
        <w:rPr>
          <w:rFonts w:ascii="Calibri" w:eastAsia="Calibri" w:hAnsi="Calibri" w:cs="Times New Roman"/>
          <w:sz w:val="24"/>
          <w:szCs w:val="24"/>
          <w:lang w:val="en-US"/>
        </w:rPr>
        <w:t>12_wntx64. Click on Launch.exe</w:t>
      </w:r>
      <w:r>
        <w:rPr>
          <w:rFonts w:ascii="Calibri" w:eastAsia="Calibri" w:hAnsi="Calibri" w:cs="Times New Roman"/>
          <w:sz w:val="24"/>
          <w:szCs w:val="24"/>
          <w:lang w:val="en-US"/>
        </w:rPr>
        <w:br/>
      </w:r>
      <w:r w:rsidRPr="00E41BDC">
        <w:rPr>
          <w:rFonts w:ascii="Calibri" w:eastAsia="Calibri" w:hAnsi="Calibri" w:cs="Times New Roman"/>
          <w:noProof/>
          <w:sz w:val="24"/>
          <w:szCs w:val="24"/>
        </w:rPr>
        <w:drawing>
          <wp:inline distT="0" distB="0" distL="0" distR="0" wp14:anchorId="362F2072" wp14:editId="48FC7E05">
            <wp:extent cx="4375150" cy="1428977"/>
            <wp:effectExtent l="0" t="0" r="6350" b="0"/>
            <wp:docPr id="42605231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57769" name="Picture 3"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79188" cy="1430296"/>
                    </a:xfrm>
                    <a:prstGeom prst="rect">
                      <a:avLst/>
                    </a:prstGeom>
                    <a:noFill/>
                    <a:ln>
                      <a:noFill/>
                    </a:ln>
                  </pic:spPr>
                </pic:pic>
              </a:graphicData>
            </a:graphic>
          </wp:inline>
        </w:drawing>
      </w:r>
    </w:p>
    <w:p w14:paraId="0C678515" w14:textId="77777777" w:rsidR="00502017" w:rsidRPr="00F35882" w:rsidRDefault="00502017" w:rsidP="00502017">
      <w:pPr>
        <w:spacing w:line="278" w:lineRule="auto"/>
        <w:ind w:left="720"/>
        <w:contextualSpacing/>
        <w:rPr>
          <w:rFonts w:ascii="Calibri" w:eastAsia="Calibri" w:hAnsi="Calibri" w:cs="Times New Roman"/>
          <w:sz w:val="24"/>
          <w:szCs w:val="24"/>
          <w:lang w:val="en-US"/>
        </w:rPr>
      </w:pPr>
    </w:p>
    <w:p w14:paraId="7A6923F5" w14:textId="77777777" w:rsidR="00502017" w:rsidRPr="00F35882" w:rsidRDefault="00502017" w:rsidP="00502017">
      <w:pPr>
        <w:jc w:val="center"/>
        <w:rPr>
          <w:rFonts w:ascii="Calibri" w:eastAsia="Calibri" w:hAnsi="Calibri" w:cs="Times New Roman"/>
          <w:kern w:val="0"/>
          <w14:ligatures w14:val="none"/>
        </w:rPr>
      </w:pPr>
      <w:r w:rsidRPr="003F7075">
        <w:rPr>
          <w:noProof/>
        </w:rPr>
        <w:t xml:space="preserve"> </w:t>
      </w:r>
      <w:r>
        <w:rPr>
          <w:noProof/>
        </w:rPr>
        <w:drawing>
          <wp:inline distT="0" distB="0" distL="0" distR="0" wp14:anchorId="197B6008" wp14:editId="2D1FE10F">
            <wp:extent cx="5731510" cy="2120900"/>
            <wp:effectExtent l="0" t="0" r="2540" b="0"/>
            <wp:docPr id="1145241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09718" name="Picture 1" descr="A screenshot of a computer&#10;&#10;AI-generated content may be incorrect."/>
                    <pic:cNvPicPr/>
                  </pic:nvPicPr>
                  <pic:blipFill>
                    <a:blip r:embed="rId30"/>
                    <a:stretch>
                      <a:fillRect/>
                    </a:stretch>
                  </pic:blipFill>
                  <pic:spPr>
                    <a:xfrm>
                      <a:off x="0" y="0"/>
                      <a:ext cx="5731510" cy="2120900"/>
                    </a:xfrm>
                    <a:prstGeom prst="rect">
                      <a:avLst/>
                    </a:prstGeom>
                  </pic:spPr>
                </pic:pic>
              </a:graphicData>
            </a:graphic>
          </wp:inline>
        </w:drawing>
      </w:r>
    </w:p>
    <w:p w14:paraId="2E956A16" w14:textId="77777777" w:rsidR="00502017" w:rsidRPr="00F35882" w:rsidRDefault="00502017" w:rsidP="00502017">
      <w:pPr>
        <w:numPr>
          <w:ilvl w:val="0"/>
          <w:numId w:val="22"/>
        </w:numPr>
        <w:spacing w:line="278" w:lineRule="auto"/>
        <w:contextualSpacing/>
        <w:rPr>
          <w:rFonts w:ascii="Calibri" w:eastAsia="Calibri" w:hAnsi="Calibri" w:cs="Times New Roman"/>
          <w:sz w:val="24"/>
          <w:szCs w:val="24"/>
          <w:lang w:val="en-US"/>
        </w:rPr>
      </w:pPr>
      <w:r w:rsidRPr="00F35882">
        <w:rPr>
          <w:rFonts w:ascii="Calibri" w:eastAsia="Calibri" w:hAnsi="Calibri" w:cs="Times New Roman"/>
          <w:sz w:val="24"/>
          <w:szCs w:val="24"/>
          <w:lang w:val="en-US"/>
        </w:rPr>
        <w:t xml:space="preserve">It opens the installer UI. Click on </w:t>
      </w:r>
      <w:r w:rsidRPr="00F35882">
        <w:rPr>
          <w:rFonts w:ascii="Calibri" w:eastAsia="Calibri" w:hAnsi="Calibri" w:cs="Times New Roman"/>
          <w:b/>
          <w:bCs/>
          <w:sz w:val="24"/>
          <w:szCs w:val="24"/>
          <w:lang w:val="en-US"/>
        </w:rPr>
        <w:t>Install NX</w:t>
      </w:r>
    </w:p>
    <w:p w14:paraId="3513A00A" w14:textId="77777777" w:rsidR="00502017" w:rsidRPr="00F35882" w:rsidRDefault="00502017" w:rsidP="00502017">
      <w:pPr>
        <w:jc w:val="center"/>
        <w:rPr>
          <w:rFonts w:ascii="Calibri" w:eastAsia="Calibri" w:hAnsi="Calibri" w:cs="Times New Roman"/>
          <w:kern w:val="0"/>
          <w14:ligatures w14:val="none"/>
        </w:rPr>
      </w:pPr>
      <w:r w:rsidRPr="00AD35D6">
        <w:rPr>
          <w:noProof/>
        </w:rPr>
        <w:lastRenderedPageBreak/>
        <w:t xml:space="preserve"> </w:t>
      </w:r>
      <w:r>
        <w:rPr>
          <w:noProof/>
        </w:rPr>
        <w:drawing>
          <wp:inline distT="0" distB="0" distL="0" distR="0" wp14:anchorId="3B09C13C" wp14:editId="0046EAE6">
            <wp:extent cx="5648149" cy="4216400"/>
            <wp:effectExtent l="0" t="0" r="0" b="0"/>
            <wp:docPr id="39302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41692" name=""/>
                    <pic:cNvPicPr/>
                  </pic:nvPicPr>
                  <pic:blipFill>
                    <a:blip r:embed="rId31"/>
                    <a:stretch>
                      <a:fillRect/>
                    </a:stretch>
                  </pic:blipFill>
                  <pic:spPr>
                    <a:xfrm>
                      <a:off x="0" y="0"/>
                      <a:ext cx="5682985" cy="4242405"/>
                    </a:xfrm>
                    <a:prstGeom prst="rect">
                      <a:avLst/>
                    </a:prstGeom>
                  </pic:spPr>
                </pic:pic>
              </a:graphicData>
            </a:graphic>
          </wp:inline>
        </w:drawing>
      </w:r>
    </w:p>
    <w:p w14:paraId="4CEF7580" w14:textId="77777777" w:rsidR="00502017" w:rsidRPr="00F35882" w:rsidRDefault="00502017" w:rsidP="00502017">
      <w:pPr>
        <w:rPr>
          <w:rFonts w:ascii="Calibri" w:eastAsia="Calibri" w:hAnsi="Calibri" w:cs="Times New Roman"/>
          <w:kern w:val="0"/>
          <w14:ligatures w14:val="none"/>
        </w:rPr>
      </w:pPr>
    </w:p>
    <w:p w14:paraId="197B8F7C" w14:textId="77777777" w:rsidR="00502017" w:rsidRPr="00F35882" w:rsidRDefault="00502017" w:rsidP="00502017">
      <w:pPr>
        <w:numPr>
          <w:ilvl w:val="0"/>
          <w:numId w:val="22"/>
        </w:numPr>
        <w:spacing w:line="278" w:lineRule="auto"/>
        <w:contextualSpacing/>
        <w:rPr>
          <w:rFonts w:ascii="Calibri" w:eastAsia="Calibri" w:hAnsi="Calibri" w:cs="Times New Roman"/>
          <w:sz w:val="24"/>
          <w:szCs w:val="24"/>
          <w:lang w:val="en-US"/>
        </w:rPr>
      </w:pPr>
      <w:r w:rsidRPr="00F35882">
        <w:rPr>
          <w:rFonts w:ascii="Calibri" w:eastAsia="Calibri" w:hAnsi="Calibri" w:cs="Times New Roman"/>
          <w:sz w:val="24"/>
          <w:szCs w:val="24"/>
          <w:lang w:val="en-US"/>
        </w:rPr>
        <w:t>Select the Language and click ok</w:t>
      </w:r>
    </w:p>
    <w:p w14:paraId="343C55AC" w14:textId="77777777" w:rsidR="00502017" w:rsidRPr="00F35882" w:rsidRDefault="00502017" w:rsidP="00502017">
      <w:pPr>
        <w:spacing w:line="278" w:lineRule="auto"/>
        <w:ind w:left="720"/>
        <w:contextualSpacing/>
        <w:rPr>
          <w:rFonts w:ascii="Calibri" w:eastAsia="Calibri" w:hAnsi="Calibri" w:cs="Times New Roman"/>
          <w:sz w:val="24"/>
          <w:szCs w:val="24"/>
          <w:lang w:val="en-US"/>
        </w:rPr>
      </w:pPr>
    </w:p>
    <w:p w14:paraId="09AF8838" w14:textId="77777777" w:rsidR="00502017" w:rsidRPr="00F35882" w:rsidRDefault="00502017" w:rsidP="00502017">
      <w:pPr>
        <w:jc w:val="center"/>
        <w:rPr>
          <w:rFonts w:ascii="Calibri" w:eastAsia="Calibri" w:hAnsi="Calibri" w:cs="Times New Roman"/>
          <w:kern w:val="0"/>
          <w14:ligatures w14:val="none"/>
        </w:rPr>
      </w:pPr>
      <w:r w:rsidRPr="002630B9">
        <w:rPr>
          <w:noProof/>
        </w:rPr>
        <w:t xml:space="preserve"> </w:t>
      </w:r>
      <w:r>
        <w:rPr>
          <w:noProof/>
        </w:rPr>
        <w:drawing>
          <wp:inline distT="0" distB="0" distL="0" distR="0" wp14:anchorId="3BAE33B3" wp14:editId="25023212">
            <wp:extent cx="4724400" cy="3541991"/>
            <wp:effectExtent l="0" t="0" r="0" b="1905"/>
            <wp:docPr id="73536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92037" name=""/>
                    <pic:cNvPicPr/>
                  </pic:nvPicPr>
                  <pic:blipFill>
                    <a:blip r:embed="rId32"/>
                    <a:stretch>
                      <a:fillRect/>
                    </a:stretch>
                  </pic:blipFill>
                  <pic:spPr>
                    <a:xfrm>
                      <a:off x="0" y="0"/>
                      <a:ext cx="4724400" cy="3541991"/>
                    </a:xfrm>
                    <a:prstGeom prst="rect">
                      <a:avLst/>
                    </a:prstGeom>
                  </pic:spPr>
                </pic:pic>
              </a:graphicData>
            </a:graphic>
          </wp:inline>
        </w:drawing>
      </w:r>
    </w:p>
    <w:p w14:paraId="2E0992ED" w14:textId="77777777" w:rsidR="00502017" w:rsidRDefault="00502017" w:rsidP="00502017">
      <w:pPr>
        <w:numPr>
          <w:ilvl w:val="0"/>
          <w:numId w:val="22"/>
        </w:numPr>
        <w:spacing w:line="278" w:lineRule="auto"/>
        <w:contextualSpacing/>
        <w:rPr>
          <w:rFonts w:ascii="Calibri" w:eastAsia="Calibri" w:hAnsi="Calibri" w:cs="Times New Roman"/>
          <w:sz w:val="24"/>
          <w:szCs w:val="24"/>
          <w:lang w:val="en-US"/>
        </w:rPr>
      </w:pPr>
      <w:r w:rsidRPr="00F35882">
        <w:rPr>
          <w:rFonts w:ascii="Calibri" w:eastAsia="Calibri" w:hAnsi="Calibri" w:cs="Times New Roman"/>
          <w:sz w:val="24"/>
          <w:szCs w:val="24"/>
          <w:lang w:val="en-US"/>
        </w:rPr>
        <w:lastRenderedPageBreak/>
        <w:t xml:space="preserve">Installing the prerequisites </w:t>
      </w:r>
    </w:p>
    <w:p w14:paraId="40566BFC" w14:textId="77777777" w:rsidR="00502017" w:rsidRPr="00861129" w:rsidRDefault="00502017" w:rsidP="00502017">
      <w:pPr>
        <w:numPr>
          <w:ilvl w:val="0"/>
          <w:numId w:val="22"/>
        </w:numPr>
        <w:spacing w:line="278" w:lineRule="auto"/>
        <w:contextualSpacing/>
        <w:rPr>
          <w:rFonts w:ascii="Calibri" w:eastAsia="Calibri" w:hAnsi="Calibri" w:cs="Times New Roman"/>
          <w:sz w:val="24"/>
          <w:szCs w:val="24"/>
          <w:lang w:val="en-US"/>
        </w:rPr>
      </w:pPr>
      <w:r w:rsidRPr="00F35882">
        <w:rPr>
          <w:rFonts w:ascii="Calibri" w:eastAsia="Calibri" w:hAnsi="Calibri" w:cs="Times New Roman"/>
          <w:sz w:val="24"/>
          <w:szCs w:val="24"/>
          <w:lang w:val="en-US"/>
        </w:rPr>
        <w:t>Click Next</w:t>
      </w:r>
    </w:p>
    <w:p w14:paraId="4E796CE0" w14:textId="77777777" w:rsidR="00502017" w:rsidRPr="00F35882" w:rsidRDefault="00502017" w:rsidP="00502017">
      <w:pPr>
        <w:jc w:val="center"/>
        <w:rPr>
          <w:rFonts w:ascii="Calibri" w:eastAsia="Calibri" w:hAnsi="Calibri" w:cs="Times New Roman"/>
          <w:kern w:val="0"/>
          <w14:ligatures w14:val="none"/>
        </w:rPr>
      </w:pPr>
      <w:r w:rsidRPr="00753DD6">
        <w:rPr>
          <w:noProof/>
        </w:rPr>
        <w:t xml:space="preserve"> </w:t>
      </w:r>
      <w:r>
        <w:rPr>
          <w:noProof/>
        </w:rPr>
        <w:drawing>
          <wp:inline distT="0" distB="0" distL="0" distR="0" wp14:anchorId="6047AECF" wp14:editId="390A25F9">
            <wp:extent cx="4826000" cy="3706385"/>
            <wp:effectExtent l="0" t="0" r="0" b="8890"/>
            <wp:docPr id="179941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32663" name=""/>
                    <pic:cNvPicPr/>
                  </pic:nvPicPr>
                  <pic:blipFill>
                    <a:blip r:embed="rId33"/>
                    <a:stretch>
                      <a:fillRect/>
                    </a:stretch>
                  </pic:blipFill>
                  <pic:spPr>
                    <a:xfrm>
                      <a:off x="0" y="0"/>
                      <a:ext cx="4829331" cy="3708943"/>
                    </a:xfrm>
                    <a:prstGeom prst="rect">
                      <a:avLst/>
                    </a:prstGeom>
                  </pic:spPr>
                </pic:pic>
              </a:graphicData>
            </a:graphic>
          </wp:inline>
        </w:drawing>
      </w:r>
    </w:p>
    <w:p w14:paraId="2352AE69" w14:textId="77777777" w:rsidR="00502017" w:rsidRPr="00F35882" w:rsidRDefault="00502017" w:rsidP="00502017">
      <w:pPr>
        <w:spacing w:line="278" w:lineRule="auto"/>
        <w:ind w:left="720"/>
        <w:contextualSpacing/>
        <w:jc w:val="center"/>
        <w:rPr>
          <w:rFonts w:ascii="Calibri" w:eastAsia="Calibri" w:hAnsi="Calibri" w:cs="Times New Roman"/>
          <w:sz w:val="24"/>
          <w:szCs w:val="24"/>
          <w:lang w:val="en-US"/>
        </w:rPr>
      </w:pPr>
    </w:p>
    <w:p w14:paraId="35F9AE3D" w14:textId="77777777" w:rsidR="00502017" w:rsidRPr="00F35882" w:rsidRDefault="00502017" w:rsidP="00502017">
      <w:pPr>
        <w:ind w:left="1440" w:firstLine="720"/>
        <w:jc w:val="center"/>
        <w:rPr>
          <w:rFonts w:ascii="Calibri" w:eastAsia="Calibri" w:hAnsi="Calibri" w:cs="Times New Roman"/>
          <w:b/>
          <w:bCs/>
          <w:kern w:val="0"/>
          <w:u w:val="single"/>
          <w14:ligatures w14:val="none"/>
        </w:rPr>
      </w:pPr>
    </w:p>
    <w:p w14:paraId="469E2790" w14:textId="77777777" w:rsidR="00502017" w:rsidRPr="00F35882" w:rsidRDefault="00502017" w:rsidP="00502017">
      <w:pPr>
        <w:numPr>
          <w:ilvl w:val="0"/>
          <w:numId w:val="22"/>
        </w:numPr>
        <w:spacing w:line="278" w:lineRule="auto"/>
        <w:contextualSpacing/>
        <w:rPr>
          <w:rFonts w:ascii="Calibri" w:eastAsia="Calibri" w:hAnsi="Calibri" w:cs="Times New Roman"/>
          <w:sz w:val="24"/>
          <w:szCs w:val="24"/>
          <w:lang w:val="en-US"/>
        </w:rPr>
      </w:pPr>
      <w:r w:rsidRPr="00F35882">
        <w:rPr>
          <w:rFonts w:ascii="Calibri" w:eastAsia="Calibri" w:hAnsi="Calibri" w:cs="Times New Roman"/>
          <w:sz w:val="24"/>
          <w:szCs w:val="24"/>
          <w:lang w:val="en-US"/>
        </w:rPr>
        <w:t>Select the location to install and click next</w:t>
      </w:r>
    </w:p>
    <w:p w14:paraId="3C608B24" w14:textId="77777777" w:rsidR="00502017" w:rsidRPr="00F35882" w:rsidRDefault="00502017" w:rsidP="00502017">
      <w:pPr>
        <w:spacing w:line="278" w:lineRule="auto"/>
        <w:ind w:left="720"/>
        <w:contextualSpacing/>
        <w:jc w:val="center"/>
        <w:rPr>
          <w:rFonts w:ascii="Calibri" w:eastAsia="Calibri" w:hAnsi="Calibri" w:cs="Times New Roman"/>
          <w:sz w:val="24"/>
          <w:szCs w:val="24"/>
          <w:lang w:val="en-US"/>
        </w:rPr>
      </w:pPr>
      <w:r w:rsidRPr="00B07FA0">
        <w:rPr>
          <w:noProof/>
        </w:rPr>
        <w:t xml:space="preserve"> </w:t>
      </w:r>
      <w:r>
        <w:rPr>
          <w:noProof/>
        </w:rPr>
        <w:drawing>
          <wp:inline distT="0" distB="0" distL="0" distR="0" wp14:anchorId="555F9513" wp14:editId="4EE6EF04">
            <wp:extent cx="4381500" cy="3375687"/>
            <wp:effectExtent l="0" t="0" r="0" b="0"/>
            <wp:docPr id="681921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71090" name="Picture 1" descr="A screenshot of a computer program&#10;&#10;AI-generated content may be incorrect."/>
                    <pic:cNvPicPr/>
                  </pic:nvPicPr>
                  <pic:blipFill>
                    <a:blip r:embed="rId34"/>
                    <a:stretch>
                      <a:fillRect/>
                    </a:stretch>
                  </pic:blipFill>
                  <pic:spPr>
                    <a:xfrm>
                      <a:off x="0" y="0"/>
                      <a:ext cx="4383705" cy="3377386"/>
                    </a:xfrm>
                    <a:prstGeom prst="rect">
                      <a:avLst/>
                    </a:prstGeom>
                  </pic:spPr>
                </pic:pic>
              </a:graphicData>
            </a:graphic>
          </wp:inline>
        </w:drawing>
      </w:r>
    </w:p>
    <w:p w14:paraId="5EC6B706" w14:textId="77777777" w:rsidR="00502017" w:rsidRPr="00F35882" w:rsidRDefault="00502017" w:rsidP="00502017">
      <w:pPr>
        <w:numPr>
          <w:ilvl w:val="0"/>
          <w:numId w:val="22"/>
        </w:numPr>
        <w:spacing w:line="278" w:lineRule="auto"/>
        <w:ind w:left="360"/>
        <w:contextualSpacing/>
        <w:rPr>
          <w:rFonts w:ascii="Calibri" w:eastAsia="Calibri" w:hAnsi="Calibri" w:cs="Times New Roman"/>
          <w:sz w:val="24"/>
          <w:szCs w:val="24"/>
          <w:lang w:val="en-US"/>
        </w:rPr>
      </w:pPr>
      <w:r w:rsidRPr="00F35882">
        <w:rPr>
          <w:rFonts w:ascii="Calibri" w:eastAsia="Calibri" w:hAnsi="Calibri" w:cs="Times New Roman"/>
          <w:sz w:val="24"/>
          <w:szCs w:val="24"/>
          <w:lang w:val="en-US"/>
        </w:rPr>
        <w:t>Enter the NX License server details and click Next</w:t>
      </w:r>
    </w:p>
    <w:p w14:paraId="08683DF2" w14:textId="77777777" w:rsidR="00502017" w:rsidRDefault="00502017" w:rsidP="00502017">
      <w:pPr>
        <w:spacing w:line="278" w:lineRule="auto"/>
        <w:ind w:left="360"/>
        <w:contextualSpacing/>
        <w:jc w:val="center"/>
        <w:rPr>
          <w:rFonts w:ascii="Calibri" w:eastAsia="Calibri" w:hAnsi="Calibri" w:cs="Times New Roman"/>
          <w:sz w:val="24"/>
          <w:szCs w:val="24"/>
          <w:lang w:val="en-US"/>
        </w:rPr>
      </w:pPr>
      <w:r w:rsidRPr="003169AC">
        <w:rPr>
          <w:noProof/>
        </w:rPr>
        <w:lastRenderedPageBreak/>
        <w:t xml:space="preserve"> </w:t>
      </w:r>
      <w:r>
        <w:rPr>
          <w:noProof/>
        </w:rPr>
        <w:drawing>
          <wp:inline distT="0" distB="0" distL="0" distR="0" wp14:anchorId="0C6C42A0" wp14:editId="3044A342">
            <wp:extent cx="4635017" cy="3568065"/>
            <wp:effectExtent l="0" t="0" r="0" b="0"/>
            <wp:docPr id="1980755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66917" name="Picture 1" descr="A screenshot of a computer&#10;&#10;AI-generated content may be incorrect."/>
                    <pic:cNvPicPr/>
                  </pic:nvPicPr>
                  <pic:blipFill rotWithShape="1">
                    <a:blip r:embed="rId35"/>
                    <a:srcRect l="681"/>
                    <a:stretch/>
                  </pic:blipFill>
                  <pic:spPr bwMode="auto">
                    <a:xfrm>
                      <a:off x="0" y="0"/>
                      <a:ext cx="4639856" cy="3571790"/>
                    </a:xfrm>
                    <a:prstGeom prst="rect">
                      <a:avLst/>
                    </a:prstGeom>
                    <a:ln>
                      <a:noFill/>
                    </a:ln>
                    <a:extLst>
                      <a:ext uri="{53640926-AAD7-44D8-BBD7-CCE9431645EC}">
                        <a14:shadowObscured xmlns:a14="http://schemas.microsoft.com/office/drawing/2010/main"/>
                      </a:ext>
                    </a:extLst>
                  </pic:spPr>
                </pic:pic>
              </a:graphicData>
            </a:graphic>
          </wp:inline>
        </w:drawing>
      </w:r>
    </w:p>
    <w:p w14:paraId="221D1B72" w14:textId="77777777" w:rsidR="00502017" w:rsidRDefault="00502017" w:rsidP="00502017">
      <w:pPr>
        <w:spacing w:line="278" w:lineRule="auto"/>
        <w:ind w:left="360"/>
        <w:contextualSpacing/>
        <w:jc w:val="center"/>
        <w:rPr>
          <w:rFonts w:ascii="Calibri" w:eastAsia="Calibri" w:hAnsi="Calibri" w:cs="Times New Roman"/>
          <w:sz w:val="24"/>
          <w:szCs w:val="24"/>
          <w:lang w:val="en-US"/>
        </w:rPr>
      </w:pPr>
    </w:p>
    <w:p w14:paraId="51B2B689" w14:textId="77777777" w:rsidR="00502017" w:rsidRPr="00F35882" w:rsidRDefault="00502017" w:rsidP="00502017">
      <w:pPr>
        <w:numPr>
          <w:ilvl w:val="0"/>
          <w:numId w:val="22"/>
        </w:numPr>
        <w:tabs>
          <w:tab w:val="left" w:pos="1510"/>
        </w:tabs>
        <w:spacing w:line="278" w:lineRule="auto"/>
        <w:contextualSpacing/>
        <w:rPr>
          <w:rFonts w:ascii="Calibri" w:eastAsia="Calibri" w:hAnsi="Calibri" w:cs="Times New Roman"/>
          <w:sz w:val="24"/>
          <w:szCs w:val="24"/>
          <w:lang w:val="en-US"/>
        </w:rPr>
      </w:pPr>
      <w:r w:rsidRPr="00F35882">
        <w:rPr>
          <w:rFonts w:ascii="Calibri" w:eastAsia="Calibri" w:hAnsi="Calibri" w:cs="Times New Roman"/>
          <w:sz w:val="24"/>
          <w:szCs w:val="24"/>
          <w:lang w:val="en-US"/>
        </w:rPr>
        <w:t>Select the Runtime Language and click Next</w:t>
      </w:r>
    </w:p>
    <w:p w14:paraId="5011829B" w14:textId="77777777" w:rsidR="00502017" w:rsidRPr="00F35882" w:rsidRDefault="00502017" w:rsidP="00502017">
      <w:pPr>
        <w:tabs>
          <w:tab w:val="left" w:pos="1510"/>
        </w:tabs>
        <w:spacing w:line="278" w:lineRule="auto"/>
        <w:ind w:left="720"/>
        <w:contextualSpacing/>
        <w:jc w:val="center"/>
        <w:rPr>
          <w:rFonts w:ascii="Calibri" w:eastAsia="Calibri" w:hAnsi="Calibri" w:cs="Times New Roman"/>
          <w:sz w:val="24"/>
          <w:szCs w:val="24"/>
          <w:lang w:val="en-US"/>
        </w:rPr>
      </w:pPr>
      <w:r w:rsidRPr="00E723C6">
        <w:rPr>
          <w:noProof/>
        </w:rPr>
        <w:t xml:space="preserve"> </w:t>
      </w:r>
      <w:r>
        <w:rPr>
          <w:noProof/>
        </w:rPr>
        <w:drawing>
          <wp:inline distT="0" distB="0" distL="0" distR="0" wp14:anchorId="5437D81E" wp14:editId="7D6AD920">
            <wp:extent cx="4445000" cy="3450218"/>
            <wp:effectExtent l="0" t="0" r="0" b="0"/>
            <wp:docPr id="971781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56398" name="Picture 1" descr="A screenshot of a computer&#10;&#10;AI-generated content may be incorrect."/>
                    <pic:cNvPicPr/>
                  </pic:nvPicPr>
                  <pic:blipFill>
                    <a:blip r:embed="rId36"/>
                    <a:stretch>
                      <a:fillRect/>
                    </a:stretch>
                  </pic:blipFill>
                  <pic:spPr>
                    <a:xfrm>
                      <a:off x="0" y="0"/>
                      <a:ext cx="4446733" cy="3451563"/>
                    </a:xfrm>
                    <a:prstGeom prst="rect">
                      <a:avLst/>
                    </a:prstGeom>
                  </pic:spPr>
                </pic:pic>
              </a:graphicData>
            </a:graphic>
          </wp:inline>
        </w:drawing>
      </w:r>
    </w:p>
    <w:p w14:paraId="4ACC502C" w14:textId="77777777" w:rsidR="00502017" w:rsidRPr="00F35882" w:rsidRDefault="00502017" w:rsidP="00502017">
      <w:pPr>
        <w:tabs>
          <w:tab w:val="left" w:pos="1510"/>
        </w:tabs>
        <w:spacing w:line="278" w:lineRule="auto"/>
        <w:contextualSpacing/>
        <w:rPr>
          <w:rFonts w:ascii="Calibri" w:eastAsia="Calibri" w:hAnsi="Calibri" w:cs="Times New Roman"/>
          <w:sz w:val="24"/>
          <w:szCs w:val="24"/>
          <w:lang w:val="en-US"/>
        </w:rPr>
      </w:pPr>
    </w:p>
    <w:p w14:paraId="1B2C75FD" w14:textId="77777777" w:rsidR="00502017" w:rsidRPr="00F35882" w:rsidRDefault="00502017" w:rsidP="00502017">
      <w:pPr>
        <w:numPr>
          <w:ilvl w:val="0"/>
          <w:numId w:val="22"/>
        </w:numPr>
        <w:tabs>
          <w:tab w:val="left" w:pos="1510"/>
        </w:tabs>
        <w:spacing w:line="278" w:lineRule="auto"/>
        <w:contextualSpacing/>
        <w:rPr>
          <w:rFonts w:ascii="Calibri" w:eastAsia="Calibri" w:hAnsi="Calibri" w:cs="Times New Roman"/>
          <w:sz w:val="24"/>
          <w:szCs w:val="24"/>
          <w:lang w:val="en-US"/>
        </w:rPr>
      </w:pPr>
      <w:r w:rsidRPr="00F35882">
        <w:rPr>
          <w:rFonts w:ascii="Calibri" w:eastAsia="Calibri" w:hAnsi="Calibri" w:cs="Times New Roman"/>
          <w:sz w:val="24"/>
          <w:szCs w:val="24"/>
          <w:lang w:val="en-US"/>
        </w:rPr>
        <w:t>Review the selected things and click Install</w:t>
      </w:r>
    </w:p>
    <w:p w14:paraId="13B721C3" w14:textId="77777777" w:rsidR="00502017" w:rsidRPr="00F35882" w:rsidRDefault="00502017" w:rsidP="00502017">
      <w:pPr>
        <w:tabs>
          <w:tab w:val="left" w:pos="1510"/>
        </w:tabs>
        <w:spacing w:line="278" w:lineRule="auto"/>
        <w:ind w:left="720"/>
        <w:contextualSpacing/>
        <w:rPr>
          <w:rFonts w:ascii="Calibri" w:eastAsia="Calibri" w:hAnsi="Calibri" w:cs="Times New Roman"/>
          <w:sz w:val="24"/>
          <w:szCs w:val="24"/>
          <w:lang w:val="en-US"/>
        </w:rPr>
      </w:pPr>
    </w:p>
    <w:p w14:paraId="7396E7D0" w14:textId="77777777" w:rsidR="00502017" w:rsidRPr="00F35882" w:rsidRDefault="00502017" w:rsidP="00502017">
      <w:pPr>
        <w:tabs>
          <w:tab w:val="left" w:pos="1510"/>
        </w:tabs>
        <w:spacing w:line="278" w:lineRule="auto"/>
        <w:ind w:left="720"/>
        <w:contextualSpacing/>
        <w:jc w:val="center"/>
        <w:rPr>
          <w:rFonts w:ascii="Calibri" w:eastAsia="Calibri" w:hAnsi="Calibri" w:cs="Times New Roman"/>
          <w:sz w:val="24"/>
          <w:szCs w:val="24"/>
          <w:lang w:val="en-US"/>
        </w:rPr>
      </w:pPr>
      <w:r w:rsidRPr="00041ECB">
        <w:rPr>
          <w:noProof/>
        </w:rPr>
        <w:lastRenderedPageBreak/>
        <w:t xml:space="preserve"> </w:t>
      </w:r>
      <w:r>
        <w:rPr>
          <w:noProof/>
        </w:rPr>
        <w:drawing>
          <wp:inline distT="0" distB="0" distL="0" distR="0" wp14:anchorId="0718A5DA" wp14:editId="579F4E2C">
            <wp:extent cx="4488901" cy="3486150"/>
            <wp:effectExtent l="0" t="0" r="6985" b="0"/>
            <wp:docPr id="827295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02129" name="Picture 1" descr="A screenshot of a computer&#10;&#10;AI-generated content may be incorrect."/>
                    <pic:cNvPicPr/>
                  </pic:nvPicPr>
                  <pic:blipFill rotWithShape="1">
                    <a:blip r:embed="rId37"/>
                    <a:srcRect l="980"/>
                    <a:stretch/>
                  </pic:blipFill>
                  <pic:spPr bwMode="auto">
                    <a:xfrm>
                      <a:off x="0" y="0"/>
                      <a:ext cx="4491265" cy="3487986"/>
                    </a:xfrm>
                    <a:prstGeom prst="rect">
                      <a:avLst/>
                    </a:prstGeom>
                    <a:ln>
                      <a:noFill/>
                    </a:ln>
                    <a:extLst>
                      <a:ext uri="{53640926-AAD7-44D8-BBD7-CCE9431645EC}">
                        <a14:shadowObscured xmlns:a14="http://schemas.microsoft.com/office/drawing/2010/main"/>
                      </a:ext>
                    </a:extLst>
                  </pic:spPr>
                </pic:pic>
              </a:graphicData>
            </a:graphic>
          </wp:inline>
        </w:drawing>
      </w:r>
    </w:p>
    <w:p w14:paraId="7F481CAE" w14:textId="77777777" w:rsidR="00502017" w:rsidRPr="00F35882" w:rsidRDefault="00502017" w:rsidP="00502017">
      <w:pPr>
        <w:numPr>
          <w:ilvl w:val="0"/>
          <w:numId w:val="22"/>
        </w:numPr>
        <w:tabs>
          <w:tab w:val="left" w:pos="3370"/>
        </w:tabs>
        <w:spacing w:line="278" w:lineRule="auto"/>
        <w:contextualSpacing/>
        <w:rPr>
          <w:rFonts w:ascii="Calibri" w:eastAsia="Calibri" w:hAnsi="Calibri" w:cs="Times New Roman"/>
          <w:sz w:val="24"/>
          <w:szCs w:val="24"/>
          <w:lang w:val="en-US"/>
        </w:rPr>
      </w:pPr>
      <w:r w:rsidRPr="00F35882">
        <w:rPr>
          <w:rFonts w:ascii="Calibri" w:eastAsia="Calibri" w:hAnsi="Calibri" w:cs="Times New Roman"/>
          <w:sz w:val="24"/>
          <w:szCs w:val="24"/>
          <w:lang w:val="en-US"/>
        </w:rPr>
        <w:t>Installation starts and shows the status</w:t>
      </w:r>
    </w:p>
    <w:p w14:paraId="0C8144D0" w14:textId="77777777" w:rsidR="00502017" w:rsidRPr="00F35882" w:rsidRDefault="00502017" w:rsidP="00502017">
      <w:pPr>
        <w:tabs>
          <w:tab w:val="left" w:pos="3370"/>
        </w:tabs>
        <w:spacing w:line="278" w:lineRule="auto"/>
        <w:ind w:left="720"/>
        <w:contextualSpacing/>
        <w:rPr>
          <w:rFonts w:ascii="Calibri" w:eastAsia="Calibri" w:hAnsi="Calibri" w:cs="Times New Roman"/>
          <w:sz w:val="24"/>
          <w:szCs w:val="24"/>
          <w:lang w:val="en-US"/>
        </w:rPr>
      </w:pPr>
    </w:p>
    <w:p w14:paraId="56398DF1" w14:textId="77777777" w:rsidR="00502017" w:rsidRPr="00F35882" w:rsidRDefault="00502017" w:rsidP="00502017">
      <w:pPr>
        <w:tabs>
          <w:tab w:val="left" w:pos="3370"/>
        </w:tabs>
        <w:spacing w:line="278" w:lineRule="auto"/>
        <w:ind w:left="720"/>
        <w:contextualSpacing/>
        <w:jc w:val="center"/>
        <w:rPr>
          <w:rFonts w:ascii="Calibri" w:eastAsia="Calibri" w:hAnsi="Calibri" w:cs="Times New Roman"/>
          <w:sz w:val="24"/>
          <w:szCs w:val="24"/>
          <w:lang w:val="en-US"/>
        </w:rPr>
      </w:pPr>
      <w:r w:rsidRPr="00833EF8">
        <w:rPr>
          <w:noProof/>
        </w:rPr>
        <w:t xml:space="preserve"> </w:t>
      </w:r>
      <w:r>
        <w:rPr>
          <w:noProof/>
        </w:rPr>
        <w:drawing>
          <wp:inline distT="0" distB="0" distL="0" distR="0" wp14:anchorId="1586CDBF" wp14:editId="6F8FD11B">
            <wp:extent cx="4577080" cy="3492500"/>
            <wp:effectExtent l="0" t="0" r="0" b="0"/>
            <wp:docPr id="1307383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1696" name="Picture 1" descr="A screenshot of a computer&#10;&#10;AI-generated content may be incorrect."/>
                    <pic:cNvPicPr/>
                  </pic:nvPicPr>
                  <pic:blipFill rotWithShape="1">
                    <a:blip r:embed="rId38"/>
                    <a:srcRect l="414" t="1" b="1243"/>
                    <a:stretch/>
                  </pic:blipFill>
                  <pic:spPr bwMode="auto">
                    <a:xfrm>
                      <a:off x="0" y="0"/>
                      <a:ext cx="4583030" cy="3497040"/>
                    </a:xfrm>
                    <a:prstGeom prst="rect">
                      <a:avLst/>
                    </a:prstGeom>
                    <a:ln>
                      <a:noFill/>
                    </a:ln>
                    <a:extLst>
                      <a:ext uri="{53640926-AAD7-44D8-BBD7-CCE9431645EC}">
                        <a14:shadowObscured xmlns:a14="http://schemas.microsoft.com/office/drawing/2010/main"/>
                      </a:ext>
                    </a:extLst>
                  </pic:spPr>
                </pic:pic>
              </a:graphicData>
            </a:graphic>
          </wp:inline>
        </w:drawing>
      </w:r>
    </w:p>
    <w:p w14:paraId="79074118" w14:textId="77777777" w:rsidR="00502017" w:rsidRPr="00F35882" w:rsidRDefault="00502017" w:rsidP="00502017">
      <w:pPr>
        <w:tabs>
          <w:tab w:val="left" w:pos="3370"/>
        </w:tabs>
        <w:spacing w:line="278" w:lineRule="auto"/>
        <w:contextualSpacing/>
        <w:rPr>
          <w:rFonts w:ascii="Calibri" w:eastAsia="Calibri" w:hAnsi="Calibri" w:cs="Times New Roman"/>
          <w:sz w:val="24"/>
          <w:szCs w:val="24"/>
          <w:lang w:val="en-US"/>
        </w:rPr>
      </w:pPr>
    </w:p>
    <w:p w14:paraId="2659412A" w14:textId="77777777" w:rsidR="00502017" w:rsidRDefault="00502017" w:rsidP="00502017">
      <w:pPr>
        <w:numPr>
          <w:ilvl w:val="0"/>
          <w:numId w:val="22"/>
        </w:numPr>
        <w:tabs>
          <w:tab w:val="left" w:pos="3370"/>
        </w:tabs>
        <w:spacing w:line="278" w:lineRule="auto"/>
        <w:contextualSpacing/>
        <w:rPr>
          <w:rFonts w:ascii="Calibri" w:eastAsia="Calibri" w:hAnsi="Calibri" w:cs="Times New Roman"/>
          <w:sz w:val="24"/>
          <w:szCs w:val="24"/>
          <w:lang w:val="en-US"/>
        </w:rPr>
      </w:pPr>
      <w:r w:rsidRPr="00F35882">
        <w:rPr>
          <w:rFonts w:ascii="Calibri" w:eastAsia="Calibri" w:hAnsi="Calibri" w:cs="Times New Roman"/>
          <w:sz w:val="24"/>
          <w:szCs w:val="24"/>
          <w:lang w:val="en-US"/>
        </w:rPr>
        <w:t>Click Finish to complete the setup</w:t>
      </w:r>
    </w:p>
    <w:p w14:paraId="49259D15" w14:textId="77777777" w:rsidR="00502017" w:rsidRPr="00F35882" w:rsidRDefault="00502017" w:rsidP="00502017">
      <w:pPr>
        <w:tabs>
          <w:tab w:val="left" w:pos="3370"/>
        </w:tabs>
        <w:spacing w:line="278" w:lineRule="auto"/>
        <w:ind w:left="720"/>
        <w:contextualSpacing/>
        <w:rPr>
          <w:rFonts w:ascii="Calibri" w:eastAsia="Calibri" w:hAnsi="Calibri" w:cs="Times New Roman"/>
          <w:sz w:val="24"/>
          <w:szCs w:val="24"/>
          <w:lang w:val="en-US"/>
        </w:rPr>
      </w:pPr>
    </w:p>
    <w:p w14:paraId="43080AA4" w14:textId="77777777" w:rsidR="00502017" w:rsidRPr="00F35882" w:rsidRDefault="00502017" w:rsidP="00502017">
      <w:pPr>
        <w:tabs>
          <w:tab w:val="left" w:pos="3370"/>
        </w:tabs>
        <w:spacing w:line="278" w:lineRule="auto"/>
        <w:contextualSpacing/>
        <w:rPr>
          <w:rFonts w:ascii="Calibri" w:eastAsia="Calibri" w:hAnsi="Calibri" w:cs="Times New Roman"/>
          <w:sz w:val="24"/>
          <w:szCs w:val="24"/>
          <w:lang w:val="en-US"/>
        </w:rPr>
      </w:pPr>
    </w:p>
    <w:p w14:paraId="268D1184" w14:textId="77777777" w:rsidR="00502017" w:rsidRDefault="00502017" w:rsidP="00502017">
      <w:pPr>
        <w:tabs>
          <w:tab w:val="left" w:pos="3370"/>
        </w:tabs>
        <w:spacing w:line="278" w:lineRule="auto"/>
        <w:ind w:left="720"/>
        <w:contextualSpacing/>
        <w:jc w:val="center"/>
        <w:rPr>
          <w:noProof/>
        </w:rPr>
      </w:pPr>
      <w:r w:rsidRPr="000563AA">
        <w:rPr>
          <w:noProof/>
        </w:rPr>
        <w:lastRenderedPageBreak/>
        <w:t xml:space="preserve"> </w:t>
      </w:r>
      <w:r>
        <w:rPr>
          <w:noProof/>
        </w:rPr>
        <w:drawing>
          <wp:inline distT="0" distB="0" distL="0" distR="0" wp14:anchorId="7B55E5E7" wp14:editId="2961BABE">
            <wp:extent cx="4507230" cy="3502262"/>
            <wp:effectExtent l="0" t="0" r="7620" b="3175"/>
            <wp:docPr id="16599221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72606" name="Picture 1" descr="A screenshot of a computer&#10;&#10;AI-generated content may be incorrect."/>
                    <pic:cNvPicPr/>
                  </pic:nvPicPr>
                  <pic:blipFill rotWithShape="1">
                    <a:blip r:embed="rId39"/>
                    <a:srcRect l="976"/>
                    <a:stretch/>
                  </pic:blipFill>
                  <pic:spPr bwMode="auto">
                    <a:xfrm>
                      <a:off x="0" y="0"/>
                      <a:ext cx="4513463" cy="3507105"/>
                    </a:xfrm>
                    <a:prstGeom prst="rect">
                      <a:avLst/>
                    </a:prstGeom>
                    <a:ln>
                      <a:noFill/>
                    </a:ln>
                    <a:extLst>
                      <a:ext uri="{53640926-AAD7-44D8-BBD7-CCE9431645EC}">
                        <a14:shadowObscured xmlns:a14="http://schemas.microsoft.com/office/drawing/2010/main"/>
                      </a:ext>
                    </a:extLst>
                  </pic:spPr>
                </pic:pic>
              </a:graphicData>
            </a:graphic>
          </wp:inline>
        </w:drawing>
      </w:r>
    </w:p>
    <w:p w14:paraId="0CE5C9ED" w14:textId="77777777" w:rsidR="00502017" w:rsidRDefault="00502017" w:rsidP="00502017">
      <w:pPr>
        <w:tabs>
          <w:tab w:val="left" w:pos="3370"/>
        </w:tabs>
        <w:spacing w:line="278" w:lineRule="auto"/>
        <w:ind w:left="720"/>
        <w:contextualSpacing/>
        <w:jc w:val="center"/>
        <w:rPr>
          <w:noProof/>
        </w:rPr>
      </w:pPr>
    </w:p>
    <w:p w14:paraId="028DD28F" w14:textId="0BFEF02D" w:rsidR="00DC46EF" w:rsidRPr="00DC46EF" w:rsidRDefault="00DC46EF" w:rsidP="00E01E99">
      <w:pPr>
        <w:pStyle w:val="ListParagraph"/>
        <w:numPr>
          <w:ilvl w:val="0"/>
          <w:numId w:val="21"/>
        </w:numPr>
        <w:tabs>
          <w:tab w:val="left" w:pos="3370"/>
        </w:tabs>
        <w:spacing w:line="278" w:lineRule="auto"/>
        <w:rPr>
          <w:rFonts w:ascii="Calibri" w:eastAsia="Calibri" w:hAnsi="Calibri" w:cs="Times New Roman"/>
          <w:sz w:val="24"/>
          <w:szCs w:val="24"/>
          <w:lang w:val="en-US"/>
        </w:rPr>
      </w:pPr>
      <w:r w:rsidRPr="00DC46EF">
        <w:rPr>
          <w:rFonts w:ascii="Calibri" w:eastAsia="Calibri" w:hAnsi="Calibri" w:cs="Times New Roman"/>
          <w:sz w:val="24"/>
          <w:szCs w:val="24"/>
          <w:lang w:val="en-US"/>
        </w:rPr>
        <w:t xml:space="preserve">Modify the Environment Variable by updating the </w:t>
      </w:r>
      <w:proofErr w:type="spellStart"/>
      <w:r w:rsidRPr="00DC46EF">
        <w:rPr>
          <w:rFonts w:ascii="Calibri" w:eastAsia="Calibri" w:hAnsi="Calibri" w:cs="Times New Roman"/>
          <w:sz w:val="24"/>
          <w:szCs w:val="24"/>
          <w:lang w:val="en-US"/>
        </w:rPr>
        <w:t>SPLM_Lic_server</w:t>
      </w:r>
      <w:proofErr w:type="spellEnd"/>
      <w:r w:rsidRPr="00DC46EF">
        <w:rPr>
          <w:rFonts w:ascii="Calibri" w:eastAsia="Calibri" w:hAnsi="Calibri" w:cs="Times New Roman"/>
          <w:sz w:val="24"/>
          <w:szCs w:val="24"/>
          <w:lang w:val="en-US"/>
        </w:rPr>
        <w:t xml:space="preserve"> to reflect the license server machine's details. The format should be as follows:</w:t>
      </w:r>
    </w:p>
    <w:p w14:paraId="15D3764B" w14:textId="77777777" w:rsidR="00DC46EF" w:rsidRPr="00DC46EF" w:rsidRDefault="00DC46EF" w:rsidP="00DC46EF">
      <w:pPr>
        <w:pStyle w:val="ListParagraph"/>
        <w:tabs>
          <w:tab w:val="left" w:pos="3370"/>
        </w:tabs>
        <w:spacing w:line="278" w:lineRule="auto"/>
        <w:rPr>
          <w:rFonts w:ascii="Calibri" w:eastAsia="Calibri" w:hAnsi="Calibri" w:cs="Times New Roman"/>
          <w:sz w:val="24"/>
          <w:szCs w:val="24"/>
          <w:lang w:val="en-US"/>
        </w:rPr>
      </w:pPr>
    </w:p>
    <w:p w14:paraId="6C6DD384" w14:textId="77777777" w:rsidR="00DC46EF" w:rsidRPr="00DC46EF" w:rsidRDefault="00DC46EF" w:rsidP="00DC46EF">
      <w:pPr>
        <w:pStyle w:val="ListParagraph"/>
        <w:tabs>
          <w:tab w:val="left" w:pos="3370"/>
        </w:tabs>
        <w:spacing w:line="278" w:lineRule="auto"/>
        <w:rPr>
          <w:rFonts w:ascii="Calibri" w:eastAsia="Calibri" w:hAnsi="Calibri" w:cs="Times New Roman"/>
          <w:sz w:val="24"/>
          <w:szCs w:val="24"/>
          <w:lang w:val="en-US"/>
        </w:rPr>
      </w:pPr>
      <w:r w:rsidRPr="00DC46EF">
        <w:rPr>
          <w:rFonts w:ascii="Calibri" w:eastAsia="Calibri" w:hAnsi="Calibri" w:cs="Times New Roman"/>
          <w:sz w:val="24"/>
          <w:szCs w:val="24"/>
          <w:lang w:val="en-US"/>
        </w:rPr>
        <w:t>SPLM_LICENCE_SERVER=</w:t>
      </w:r>
      <w:proofErr w:type="gramStart"/>
      <w:r w:rsidRPr="00DC46EF">
        <w:rPr>
          <w:rFonts w:ascii="Calibri" w:eastAsia="Calibri" w:hAnsi="Calibri" w:cs="Times New Roman"/>
          <w:sz w:val="24"/>
          <w:szCs w:val="24"/>
          <w:lang w:val="en-US"/>
        </w:rPr>
        <w:t>29000@[</w:t>
      </w:r>
      <w:proofErr w:type="spellStart"/>
      <w:proofErr w:type="gramEnd"/>
      <w:r w:rsidRPr="00DC46EF">
        <w:rPr>
          <w:rFonts w:ascii="Calibri" w:eastAsia="Calibri" w:hAnsi="Calibri" w:cs="Times New Roman"/>
          <w:sz w:val="24"/>
          <w:szCs w:val="24"/>
          <w:lang w:val="en-US"/>
        </w:rPr>
        <w:t>License_Server_IP</w:t>
      </w:r>
      <w:proofErr w:type="spellEnd"/>
      <w:r w:rsidRPr="00DC46EF">
        <w:rPr>
          <w:rFonts w:ascii="Calibri" w:eastAsia="Calibri" w:hAnsi="Calibri" w:cs="Times New Roman"/>
          <w:sz w:val="24"/>
          <w:szCs w:val="24"/>
          <w:lang w:val="en-US"/>
        </w:rPr>
        <w:t>]</w:t>
      </w:r>
    </w:p>
    <w:p w14:paraId="4C586F9B" w14:textId="77777777" w:rsidR="00DC46EF" w:rsidRPr="00DC46EF" w:rsidRDefault="00DC46EF" w:rsidP="00DC46EF">
      <w:pPr>
        <w:pStyle w:val="ListParagraph"/>
        <w:tabs>
          <w:tab w:val="left" w:pos="3370"/>
        </w:tabs>
        <w:spacing w:line="278" w:lineRule="auto"/>
        <w:rPr>
          <w:rFonts w:ascii="Calibri" w:eastAsia="Calibri" w:hAnsi="Calibri" w:cs="Times New Roman"/>
          <w:sz w:val="24"/>
          <w:szCs w:val="24"/>
          <w:lang w:val="en-US"/>
        </w:rPr>
      </w:pPr>
    </w:p>
    <w:p w14:paraId="77BE6280" w14:textId="77777777" w:rsidR="00DC46EF" w:rsidRPr="00DC46EF" w:rsidRDefault="00DC46EF" w:rsidP="00DC46EF">
      <w:pPr>
        <w:pStyle w:val="ListParagraph"/>
        <w:tabs>
          <w:tab w:val="left" w:pos="3370"/>
        </w:tabs>
        <w:spacing w:line="278" w:lineRule="auto"/>
        <w:rPr>
          <w:rFonts w:ascii="Calibri" w:eastAsia="Calibri" w:hAnsi="Calibri" w:cs="Times New Roman"/>
          <w:sz w:val="24"/>
          <w:szCs w:val="24"/>
          <w:lang w:val="en-US"/>
        </w:rPr>
      </w:pPr>
      <w:r w:rsidRPr="00DC46EF">
        <w:rPr>
          <w:rFonts w:ascii="Calibri" w:eastAsia="Calibri" w:hAnsi="Calibri" w:cs="Times New Roman"/>
          <w:sz w:val="24"/>
          <w:szCs w:val="24"/>
          <w:lang w:val="en-US"/>
        </w:rPr>
        <w:t>Replace [</w:t>
      </w:r>
      <w:proofErr w:type="spellStart"/>
      <w:r w:rsidRPr="00DC46EF">
        <w:rPr>
          <w:rFonts w:ascii="Calibri" w:eastAsia="Calibri" w:hAnsi="Calibri" w:cs="Times New Roman"/>
          <w:sz w:val="24"/>
          <w:szCs w:val="24"/>
          <w:lang w:val="en-US"/>
        </w:rPr>
        <w:t>License_Server_IP</w:t>
      </w:r>
      <w:proofErr w:type="spellEnd"/>
      <w:r w:rsidRPr="00DC46EF">
        <w:rPr>
          <w:rFonts w:ascii="Calibri" w:eastAsia="Calibri" w:hAnsi="Calibri" w:cs="Times New Roman"/>
          <w:sz w:val="24"/>
          <w:szCs w:val="24"/>
          <w:lang w:val="en-US"/>
        </w:rPr>
        <w:t>] with the actual IP address of your license server.</w:t>
      </w:r>
    </w:p>
    <w:p w14:paraId="5DD5B67E" w14:textId="77777777" w:rsidR="00DC46EF" w:rsidRPr="00DC46EF" w:rsidRDefault="00DC46EF" w:rsidP="00DC46EF">
      <w:pPr>
        <w:pStyle w:val="ListParagraph"/>
        <w:tabs>
          <w:tab w:val="left" w:pos="3370"/>
        </w:tabs>
        <w:spacing w:line="278" w:lineRule="auto"/>
        <w:rPr>
          <w:rFonts w:ascii="Calibri" w:eastAsia="Calibri" w:hAnsi="Calibri" w:cs="Times New Roman"/>
          <w:sz w:val="24"/>
          <w:szCs w:val="24"/>
          <w:lang w:val="en-US"/>
        </w:rPr>
      </w:pPr>
    </w:p>
    <w:p w14:paraId="6AC6F27D" w14:textId="77777777" w:rsidR="00DC46EF" w:rsidRPr="00DC46EF" w:rsidRDefault="00DC46EF" w:rsidP="00DC46EF">
      <w:pPr>
        <w:pStyle w:val="ListParagraph"/>
        <w:tabs>
          <w:tab w:val="left" w:pos="3370"/>
        </w:tabs>
        <w:spacing w:line="278" w:lineRule="auto"/>
        <w:rPr>
          <w:rFonts w:ascii="Calibri" w:eastAsia="Calibri" w:hAnsi="Calibri" w:cs="Times New Roman"/>
          <w:sz w:val="24"/>
          <w:szCs w:val="24"/>
          <w:lang w:val="en-US"/>
        </w:rPr>
      </w:pPr>
      <w:r w:rsidRPr="00DC46EF">
        <w:rPr>
          <w:rFonts w:ascii="Calibri" w:eastAsia="Calibri" w:hAnsi="Calibri" w:cs="Times New Roman"/>
          <w:sz w:val="24"/>
          <w:szCs w:val="24"/>
          <w:lang w:val="en-US"/>
        </w:rPr>
        <w:t>For example, if your license server's IP address is 192.168.1.100, the entry would look like this:</w:t>
      </w:r>
    </w:p>
    <w:p w14:paraId="6D5182C5" w14:textId="77777777" w:rsidR="00DC46EF" w:rsidRPr="00DC46EF" w:rsidRDefault="00DC46EF" w:rsidP="00DC46EF">
      <w:pPr>
        <w:pStyle w:val="ListParagraph"/>
        <w:tabs>
          <w:tab w:val="left" w:pos="3370"/>
        </w:tabs>
        <w:spacing w:line="278" w:lineRule="auto"/>
        <w:rPr>
          <w:rFonts w:ascii="Calibri" w:eastAsia="Calibri" w:hAnsi="Calibri" w:cs="Times New Roman"/>
          <w:sz w:val="24"/>
          <w:szCs w:val="24"/>
          <w:lang w:val="en-US"/>
        </w:rPr>
      </w:pPr>
    </w:p>
    <w:p w14:paraId="3F298063" w14:textId="6B12A5FE" w:rsidR="00502017" w:rsidRPr="004178EF" w:rsidRDefault="00DC46EF" w:rsidP="00DC46EF">
      <w:pPr>
        <w:pStyle w:val="ListParagraph"/>
        <w:tabs>
          <w:tab w:val="left" w:pos="3370"/>
        </w:tabs>
        <w:spacing w:line="278" w:lineRule="auto"/>
        <w:rPr>
          <w:rFonts w:ascii="Calibri" w:eastAsia="Calibri" w:hAnsi="Calibri" w:cs="Times New Roman"/>
          <w:sz w:val="24"/>
          <w:szCs w:val="24"/>
          <w:lang w:val="en-US"/>
        </w:rPr>
      </w:pPr>
      <w:r w:rsidRPr="00DC46EF">
        <w:rPr>
          <w:rFonts w:ascii="Calibri" w:eastAsia="Calibri" w:hAnsi="Calibri" w:cs="Times New Roman"/>
          <w:sz w:val="24"/>
          <w:szCs w:val="24"/>
          <w:lang w:val="en-US"/>
        </w:rPr>
        <w:t>SPLM_LICENCE_SERVER=29000@192.168.1.100</w:t>
      </w:r>
    </w:p>
    <w:p w14:paraId="5B85DBBB" w14:textId="77777777" w:rsidR="00502017" w:rsidRPr="00E01E99" w:rsidRDefault="00502017" w:rsidP="00E01E99">
      <w:pPr>
        <w:rPr>
          <w:lang w:val="en-US"/>
        </w:rPr>
      </w:pPr>
    </w:p>
    <w:p w14:paraId="6EC2F175" w14:textId="2D0E4611" w:rsidR="007524E0" w:rsidRDefault="00163A58" w:rsidP="007524E0">
      <w:pPr>
        <w:pStyle w:val="Heading3"/>
      </w:pPr>
      <w:bookmarkStart w:id="11" w:name="_Toc200021958"/>
      <w:r>
        <w:t>Master/</w:t>
      </w:r>
      <w:proofErr w:type="gramStart"/>
      <w:r>
        <w:t xml:space="preserve">Golden </w:t>
      </w:r>
      <w:r w:rsidR="007524E0">
        <w:t xml:space="preserve"> image</w:t>
      </w:r>
      <w:proofErr w:type="gramEnd"/>
      <w:r>
        <w:t xml:space="preserve"> for host pool</w:t>
      </w:r>
      <w:bookmarkEnd w:id="11"/>
      <w:r>
        <w:t xml:space="preserve"> </w:t>
      </w:r>
    </w:p>
    <w:p w14:paraId="4AC576B1" w14:textId="3481FA20" w:rsidR="00DB2E0F" w:rsidRDefault="00593948" w:rsidP="00DB2E0F">
      <w:r w:rsidRPr="00593948">
        <w:t>A Golden Image is a pre-configured virtual machine (VM) template that can be applied to servers, disk drives, or desktops. It may also be referred to as a clone image or master image, and they are commonly used by system administrators to develop consistent system environments.</w:t>
      </w:r>
    </w:p>
    <w:p w14:paraId="43AF41DD" w14:textId="706D0A17" w:rsidR="00593948" w:rsidRDefault="00DD3768" w:rsidP="00DB2E0F">
      <w:r w:rsidRPr="00DD3768">
        <w:t>By creating this custom image, you ensure uniformity in your Azure Virtual Desktop environment, saving significant time and effort in setting up individual session hosts. Instead of configuring each desktop separately, you can simply deploy your golden image to quickly provision new session hosts that are already equipped with all necessary software and configurations. </w:t>
      </w:r>
    </w:p>
    <w:p w14:paraId="084D58DE" w14:textId="7CC5BD29" w:rsidR="00533F23" w:rsidRPr="00D722EE" w:rsidRDefault="00A60EB7" w:rsidP="00D722EE">
      <w:pPr>
        <w:pStyle w:val="Heading4"/>
        <w:rPr>
          <w:b/>
          <w:bCs/>
        </w:rPr>
      </w:pPr>
      <w:r w:rsidRPr="00D722EE">
        <w:rPr>
          <w:b/>
          <w:bCs/>
        </w:rPr>
        <w:lastRenderedPageBreak/>
        <w:t xml:space="preserve">Steps to </w:t>
      </w:r>
      <w:r w:rsidR="006E3483" w:rsidRPr="00D722EE">
        <w:rPr>
          <w:b/>
          <w:bCs/>
        </w:rPr>
        <w:t>create an image from an Azure VM</w:t>
      </w:r>
    </w:p>
    <w:p w14:paraId="42FF5A94" w14:textId="77777777" w:rsidR="00B25B55" w:rsidRDefault="00B25B55" w:rsidP="00B25B55">
      <w:pPr>
        <w:pStyle w:val="ListParagraph"/>
        <w:numPr>
          <w:ilvl w:val="0"/>
          <w:numId w:val="36"/>
        </w:numPr>
      </w:pPr>
      <w:r w:rsidRPr="00B25B55">
        <w:t>When creating a new VM for your golden image, make sure to choose an OS that's in the list of </w:t>
      </w:r>
      <w:hyperlink r:id="rId40" w:anchor="operating-systems-and-licenses" w:history="1">
        <w:r w:rsidRPr="00B25B55">
          <w:rPr>
            <w:rStyle w:val="Hyperlink"/>
          </w:rPr>
          <w:t>supported virtual machine OS images</w:t>
        </w:r>
      </w:hyperlink>
      <w:r w:rsidRPr="00B25B55">
        <w:t>. We recommend using a Windows 10 or 11 multi-session (with or without Microsoft 365) or Windows Server image for pooled host pools. </w:t>
      </w:r>
    </w:p>
    <w:p w14:paraId="712AEFA8" w14:textId="77777777" w:rsidR="00FD4D22" w:rsidRDefault="00370594" w:rsidP="00FD4D22">
      <w:pPr>
        <w:pStyle w:val="ListParagraph"/>
        <w:numPr>
          <w:ilvl w:val="0"/>
          <w:numId w:val="36"/>
        </w:numPr>
      </w:pPr>
      <w:r>
        <w:t xml:space="preserve">If user want to </w:t>
      </w:r>
      <w:r w:rsidR="007F487F">
        <w:t xml:space="preserve">take snapshot of base </w:t>
      </w:r>
      <w:proofErr w:type="gramStart"/>
      <w:r w:rsidR="007F487F">
        <w:t>VM ,</w:t>
      </w:r>
      <w:proofErr w:type="gramEnd"/>
      <w:r w:rsidR="007F487F">
        <w:t xml:space="preserve"> they can first take snapshot and then go with Image creation steps </w:t>
      </w:r>
    </w:p>
    <w:p w14:paraId="1C7DA952" w14:textId="22DC1C00" w:rsidR="00F71D95" w:rsidRDefault="00FD4D22" w:rsidP="00FD4D22">
      <w:pPr>
        <w:pStyle w:val="ListParagraph"/>
        <w:numPr>
          <w:ilvl w:val="0"/>
          <w:numId w:val="36"/>
        </w:numPr>
      </w:pPr>
      <w:r w:rsidRPr="00FD4D22">
        <w:t>Sign in to the VM and start customizing it with apps, updates, and other things you'll need for your image.</w:t>
      </w:r>
    </w:p>
    <w:p w14:paraId="18CCBAEC" w14:textId="77777777" w:rsidR="00BF4EDC" w:rsidRPr="00D722EE" w:rsidRDefault="00BF4EDC" w:rsidP="00D722EE">
      <w:pPr>
        <w:pStyle w:val="ListParagraph"/>
        <w:numPr>
          <w:ilvl w:val="0"/>
          <w:numId w:val="36"/>
        </w:numPr>
      </w:pPr>
      <w:r w:rsidRPr="00D722EE">
        <w:t>Install the latest Windows updates.</w:t>
      </w:r>
    </w:p>
    <w:p w14:paraId="012BADB5" w14:textId="77777777" w:rsidR="00BF4EDC" w:rsidRPr="00D722EE" w:rsidRDefault="00BF4EDC" w:rsidP="00D722EE">
      <w:pPr>
        <w:pStyle w:val="ListParagraph"/>
        <w:numPr>
          <w:ilvl w:val="0"/>
          <w:numId w:val="36"/>
        </w:numPr>
      </w:pPr>
      <w:r w:rsidRPr="00D722EE">
        <w:t>Complete any necessary cleanup, such as cleaning up temporary files, defragmenting disks, and removing unnecessary user profiles.</w:t>
      </w:r>
    </w:p>
    <w:p w14:paraId="63F3E2DC" w14:textId="77777777" w:rsidR="000B13AC" w:rsidRDefault="000B13AC" w:rsidP="00D722EE">
      <w:pPr>
        <w:pStyle w:val="Heading5"/>
      </w:pPr>
      <w:r>
        <w:t xml:space="preserve">Run </w:t>
      </w:r>
      <w:proofErr w:type="spellStart"/>
      <w:r>
        <w:t>sysprep</w:t>
      </w:r>
      <w:proofErr w:type="spellEnd"/>
    </w:p>
    <w:p w14:paraId="6AE897FB" w14:textId="77777777" w:rsidR="00D651F2" w:rsidRPr="00D722EE" w:rsidRDefault="00D651F2" w:rsidP="00D651F2">
      <w:pPr>
        <w:pStyle w:val="NormalWeb"/>
        <w:shd w:val="clear" w:color="auto" w:fill="FFFFFF"/>
        <w:rPr>
          <w:rFonts w:asciiTheme="minorHAnsi" w:eastAsiaTheme="minorHAnsi" w:hAnsiTheme="minorHAnsi" w:cstheme="minorBidi"/>
          <w:kern w:val="2"/>
          <w:sz w:val="22"/>
          <w:szCs w:val="22"/>
          <w:lang w:eastAsia="en-US"/>
          <w14:ligatures w14:val="standardContextual"/>
        </w:rPr>
      </w:pPr>
      <w:r w:rsidRPr="00D722EE">
        <w:rPr>
          <w:rFonts w:asciiTheme="minorHAnsi" w:eastAsiaTheme="minorHAnsi" w:hAnsiTheme="minorHAnsi" w:cstheme="minorBidi"/>
          <w:kern w:val="2"/>
          <w:sz w:val="22"/>
          <w:szCs w:val="22"/>
          <w:lang w:eastAsia="en-US"/>
          <w14:ligatures w14:val="standardContextual"/>
        </w:rPr>
        <w:t xml:space="preserve">Some optional things you can do before running </w:t>
      </w:r>
      <w:proofErr w:type="spellStart"/>
      <w:r w:rsidRPr="00D722EE">
        <w:rPr>
          <w:rFonts w:asciiTheme="minorHAnsi" w:eastAsiaTheme="minorHAnsi" w:hAnsiTheme="minorHAnsi" w:cstheme="minorBidi"/>
          <w:kern w:val="2"/>
          <w:sz w:val="22"/>
          <w:szCs w:val="22"/>
          <w:lang w:eastAsia="en-US"/>
          <w14:ligatures w14:val="standardContextual"/>
        </w:rPr>
        <w:t>Sysprep</w:t>
      </w:r>
      <w:proofErr w:type="spellEnd"/>
      <w:r w:rsidRPr="00D722EE">
        <w:rPr>
          <w:rFonts w:asciiTheme="minorHAnsi" w:eastAsiaTheme="minorHAnsi" w:hAnsiTheme="minorHAnsi" w:cstheme="minorBidi"/>
          <w:kern w:val="2"/>
          <w:sz w:val="22"/>
          <w:szCs w:val="22"/>
          <w:lang w:eastAsia="en-US"/>
          <w14:ligatures w14:val="standardContextual"/>
        </w:rPr>
        <w:t>:</w:t>
      </w:r>
    </w:p>
    <w:p w14:paraId="781B5AB6" w14:textId="77777777" w:rsidR="00D651F2" w:rsidRPr="00D722EE" w:rsidRDefault="00D651F2" w:rsidP="00D651F2">
      <w:pPr>
        <w:numPr>
          <w:ilvl w:val="0"/>
          <w:numId w:val="38"/>
        </w:numPr>
        <w:shd w:val="clear" w:color="auto" w:fill="FFFFFF"/>
        <w:spacing w:after="0" w:line="240" w:lineRule="auto"/>
      </w:pPr>
      <w:r w:rsidRPr="00D722EE">
        <w:t>Reboot once</w:t>
      </w:r>
    </w:p>
    <w:p w14:paraId="4C73F2ED" w14:textId="77777777" w:rsidR="00D651F2" w:rsidRPr="00D722EE" w:rsidRDefault="00D651F2" w:rsidP="00D651F2">
      <w:pPr>
        <w:numPr>
          <w:ilvl w:val="0"/>
          <w:numId w:val="38"/>
        </w:numPr>
        <w:shd w:val="clear" w:color="auto" w:fill="FFFFFF"/>
        <w:spacing w:after="0" w:line="240" w:lineRule="auto"/>
      </w:pPr>
      <w:r w:rsidRPr="00D722EE">
        <w:t>Clean up temp files in system storage</w:t>
      </w:r>
    </w:p>
    <w:p w14:paraId="173B3CDA" w14:textId="77777777" w:rsidR="00D651F2" w:rsidRPr="00D722EE" w:rsidRDefault="00D651F2" w:rsidP="00D651F2">
      <w:pPr>
        <w:numPr>
          <w:ilvl w:val="0"/>
          <w:numId w:val="38"/>
        </w:numPr>
        <w:shd w:val="clear" w:color="auto" w:fill="FFFFFF"/>
        <w:spacing w:after="0" w:line="240" w:lineRule="auto"/>
      </w:pPr>
      <w:r w:rsidRPr="00D722EE">
        <w:t>Optimize drives (defrag)</w:t>
      </w:r>
    </w:p>
    <w:p w14:paraId="02C00242" w14:textId="4B698C6A" w:rsidR="003C305E" w:rsidRPr="00D722EE" w:rsidRDefault="00D651F2" w:rsidP="00AF3CE3">
      <w:pPr>
        <w:numPr>
          <w:ilvl w:val="0"/>
          <w:numId w:val="38"/>
        </w:numPr>
        <w:shd w:val="clear" w:color="auto" w:fill="FFFFFF"/>
        <w:spacing w:after="0" w:line="240" w:lineRule="auto"/>
      </w:pPr>
      <w:r w:rsidRPr="00D722EE">
        <w:t>Remove any user profiles</w:t>
      </w:r>
    </w:p>
    <w:p w14:paraId="6CB8E3A3" w14:textId="74A7DC45" w:rsidR="00AF3CE3" w:rsidRDefault="00AF3CE3" w:rsidP="00AF3CE3">
      <w:pPr>
        <w:numPr>
          <w:ilvl w:val="0"/>
          <w:numId w:val="38"/>
        </w:numPr>
        <w:shd w:val="clear" w:color="auto" w:fill="FFFFFF"/>
        <w:spacing w:after="0" w:line="240" w:lineRule="auto"/>
      </w:pPr>
      <w:r w:rsidRPr="00D722EE">
        <w:t xml:space="preserve">Open command prompt </w:t>
      </w:r>
      <w:r>
        <w:t xml:space="preserve">and </w:t>
      </w:r>
      <w:proofErr w:type="gramStart"/>
      <w:r>
        <w:t>Run</w:t>
      </w:r>
      <w:proofErr w:type="gramEnd"/>
      <w:r>
        <w:t xml:space="preserve"> as administrator </w:t>
      </w:r>
    </w:p>
    <w:p w14:paraId="17DAFE13" w14:textId="77777777" w:rsidR="00AF3CE3" w:rsidRPr="00D722EE" w:rsidRDefault="00AF3CE3" w:rsidP="00D722EE">
      <w:pPr>
        <w:shd w:val="clear" w:color="auto" w:fill="FFFFFF"/>
        <w:spacing w:after="0" w:line="240" w:lineRule="auto"/>
        <w:ind w:left="1440"/>
      </w:pPr>
    </w:p>
    <w:p w14:paraId="230C63A8" w14:textId="54BBE2DD" w:rsidR="003C305E" w:rsidRPr="003C305E" w:rsidRDefault="003C305E" w:rsidP="00D722EE">
      <w:pPr>
        <w:pStyle w:val="ListParagraph"/>
        <w:spacing w:after="0" w:line="240" w:lineRule="auto"/>
        <w:ind w:left="1440"/>
        <w:rPr>
          <w:rFonts w:ascii="Times New Roman" w:eastAsia="Times New Roman" w:hAnsi="Times New Roman" w:cs="Times New Roman"/>
          <w:kern w:val="0"/>
          <w:sz w:val="24"/>
          <w:szCs w:val="24"/>
          <w:lang w:eastAsia="en-IN"/>
          <w14:ligatures w14:val="none"/>
        </w:rPr>
      </w:pPr>
      <w:r w:rsidRPr="003C305E">
        <w:rPr>
          <w:noProof/>
          <w:lang w:eastAsia="en-IN"/>
        </w:rPr>
        <w:drawing>
          <wp:inline distT="0" distB="0" distL="0" distR="0" wp14:anchorId="4F58F719" wp14:editId="6C352923">
            <wp:extent cx="3397250" cy="2108223"/>
            <wp:effectExtent l="0" t="0" r="0" b="6350"/>
            <wp:docPr id="1776393806"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93806" name="Picture 4" descr="A screenshot of a computer program&#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1878" cy="2111095"/>
                    </a:xfrm>
                    <a:prstGeom prst="rect">
                      <a:avLst/>
                    </a:prstGeom>
                    <a:noFill/>
                    <a:ln>
                      <a:noFill/>
                    </a:ln>
                  </pic:spPr>
                </pic:pic>
              </a:graphicData>
            </a:graphic>
          </wp:inline>
        </w:drawing>
      </w:r>
    </w:p>
    <w:p w14:paraId="4ED6A066" w14:textId="77777777" w:rsidR="00BF4EDC" w:rsidRPr="00D722EE" w:rsidRDefault="00BF4EDC" w:rsidP="00D722EE">
      <w:pPr>
        <w:rPr>
          <w:sz w:val="20"/>
          <w:szCs w:val="20"/>
        </w:rPr>
      </w:pPr>
    </w:p>
    <w:p w14:paraId="60E64F91" w14:textId="77777777" w:rsidR="00704EB4" w:rsidRPr="00D722EE" w:rsidRDefault="00704EB4" w:rsidP="00704EB4">
      <w:pPr>
        <w:pStyle w:val="ListParagraph"/>
        <w:numPr>
          <w:ilvl w:val="0"/>
          <w:numId w:val="40"/>
        </w:numPr>
        <w:spacing w:after="0"/>
        <w:rPr>
          <w:rFonts w:eastAsia="Times New Roman" w:cs="Times New Roman"/>
          <w:kern w:val="0"/>
          <w:lang w:eastAsia="en-IN"/>
          <w14:ligatures w14:val="none"/>
        </w:rPr>
      </w:pPr>
      <w:r w:rsidRPr="00D722EE">
        <w:rPr>
          <w:rFonts w:eastAsia="Times New Roman" w:cs="Times New Roman"/>
          <w:b/>
          <w:bCs/>
          <w:kern w:val="0"/>
          <w:lang w:eastAsia="en-IN"/>
          <w14:ligatures w14:val="none"/>
        </w:rPr>
        <w:t>Select a Supported OS</w:t>
      </w:r>
      <w:r w:rsidRPr="00D722EE">
        <w:rPr>
          <w:rFonts w:eastAsia="Times New Roman" w:cs="Times New Roman"/>
          <w:kern w:val="0"/>
          <w:lang w:eastAsia="en-IN"/>
          <w14:ligatures w14:val="none"/>
        </w:rPr>
        <w:t>: When creating a new VM for your golden image, ensure you choose an OS from the supported virtual machine OS images list. We recommend using Windows 10 or 11 multi-session (with or without Microsoft 365) or Windows Server for pooled host pools.</w:t>
      </w:r>
    </w:p>
    <w:p w14:paraId="7E8766FB" w14:textId="77777777" w:rsidR="00704EB4" w:rsidRPr="00D722EE" w:rsidRDefault="00704EB4" w:rsidP="00704EB4">
      <w:pPr>
        <w:pStyle w:val="ListParagraph"/>
        <w:numPr>
          <w:ilvl w:val="0"/>
          <w:numId w:val="40"/>
        </w:numPr>
        <w:spacing w:after="0"/>
        <w:rPr>
          <w:rFonts w:eastAsia="Times New Roman" w:cs="Times New Roman"/>
          <w:kern w:val="0"/>
          <w:lang w:eastAsia="en-IN"/>
          <w14:ligatures w14:val="none"/>
        </w:rPr>
      </w:pPr>
      <w:r w:rsidRPr="00D722EE">
        <w:rPr>
          <w:rFonts w:eastAsia="Times New Roman" w:cs="Times New Roman"/>
          <w:b/>
          <w:bCs/>
          <w:kern w:val="0"/>
          <w:lang w:eastAsia="en-IN"/>
          <w14:ligatures w14:val="none"/>
        </w:rPr>
        <w:t>Snapshot the Base VM</w:t>
      </w:r>
      <w:r w:rsidRPr="00D722EE">
        <w:rPr>
          <w:rFonts w:eastAsia="Times New Roman" w:cs="Times New Roman"/>
          <w:kern w:val="0"/>
          <w:lang w:eastAsia="en-IN"/>
          <w14:ligatures w14:val="none"/>
        </w:rPr>
        <w:t xml:space="preserve"> (Optional): If you'd like to take a snapshot of the base VM before proceeding, do so before beginning the image creation process.</w:t>
      </w:r>
    </w:p>
    <w:p w14:paraId="26DBF5E3" w14:textId="2D9F4B10" w:rsidR="00131480" w:rsidRPr="00D722EE" w:rsidRDefault="00704EB4" w:rsidP="00967A5D">
      <w:pPr>
        <w:pStyle w:val="ListParagraph"/>
        <w:numPr>
          <w:ilvl w:val="0"/>
          <w:numId w:val="40"/>
        </w:numPr>
        <w:spacing w:after="0"/>
        <w:rPr>
          <w:rFonts w:eastAsia="Times New Roman" w:cs="Times New Roman"/>
          <w:kern w:val="0"/>
          <w:lang w:eastAsia="en-IN"/>
          <w14:ligatures w14:val="none"/>
        </w:rPr>
      </w:pPr>
      <w:r w:rsidRPr="00D722EE">
        <w:rPr>
          <w:rFonts w:eastAsia="Times New Roman" w:cs="Times New Roman"/>
          <w:b/>
          <w:bCs/>
          <w:kern w:val="0"/>
          <w:lang w:eastAsia="en-IN"/>
          <w14:ligatures w14:val="none"/>
        </w:rPr>
        <w:t>Customize the VM</w:t>
      </w:r>
      <w:r w:rsidRPr="00D722EE">
        <w:rPr>
          <w:rFonts w:eastAsia="Times New Roman" w:cs="Times New Roman"/>
          <w:kern w:val="0"/>
          <w:lang w:eastAsia="en-IN"/>
          <w14:ligatures w14:val="none"/>
        </w:rPr>
        <w:t>: Sign in to the VM and customize it by installing necessary apps, updates, and configurations.</w:t>
      </w:r>
    </w:p>
    <w:p w14:paraId="68D9E1BE" w14:textId="77777777" w:rsidR="00704EB4" w:rsidRPr="00D722EE" w:rsidRDefault="00704EB4" w:rsidP="00704EB4">
      <w:pPr>
        <w:pStyle w:val="ListParagraph"/>
        <w:numPr>
          <w:ilvl w:val="0"/>
          <w:numId w:val="40"/>
        </w:numPr>
        <w:spacing w:after="0"/>
        <w:rPr>
          <w:rFonts w:eastAsia="Times New Roman" w:cs="Times New Roman"/>
          <w:kern w:val="0"/>
          <w:lang w:eastAsia="en-IN"/>
          <w14:ligatures w14:val="none"/>
        </w:rPr>
      </w:pPr>
      <w:r w:rsidRPr="00D722EE">
        <w:rPr>
          <w:rFonts w:eastAsia="Times New Roman" w:cs="Times New Roman"/>
          <w:b/>
          <w:bCs/>
          <w:kern w:val="0"/>
          <w:lang w:eastAsia="en-IN"/>
          <w14:ligatures w14:val="none"/>
        </w:rPr>
        <w:t>Install Windows Updates</w:t>
      </w:r>
      <w:r w:rsidRPr="00D722EE">
        <w:rPr>
          <w:rFonts w:eastAsia="Times New Roman" w:cs="Times New Roman"/>
          <w:kern w:val="0"/>
          <w:lang w:eastAsia="en-IN"/>
          <w14:ligatures w14:val="none"/>
        </w:rPr>
        <w:t>: Ensure all latest Windows updates are installed.</w:t>
      </w:r>
    </w:p>
    <w:p w14:paraId="09B61616" w14:textId="77777777" w:rsidR="00704EB4" w:rsidRPr="00D722EE" w:rsidRDefault="00704EB4" w:rsidP="00704EB4">
      <w:pPr>
        <w:pStyle w:val="ListParagraph"/>
        <w:numPr>
          <w:ilvl w:val="0"/>
          <w:numId w:val="40"/>
        </w:numPr>
        <w:spacing w:after="0"/>
        <w:rPr>
          <w:rFonts w:eastAsia="Times New Roman" w:cs="Times New Roman"/>
          <w:kern w:val="0"/>
          <w:lang w:eastAsia="en-IN"/>
          <w14:ligatures w14:val="none"/>
        </w:rPr>
      </w:pPr>
      <w:r w:rsidRPr="00D722EE">
        <w:rPr>
          <w:rFonts w:eastAsia="Times New Roman" w:cs="Times New Roman"/>
          <w:b/>
          <w:bCs/>
          <w:kern w:val="0"/>
          <w:lang w:eastAsia="en-IN"/>
          <w14:ligatures w14:val="none"/>
        </w:rPr>
        <w:t>Clean Up the System</w:t>
      </w:r>
      <w:r w:rsidRPr="00D722EE">
        <w:rPr>
          <w:rFonts w:eastAsia="Times New Roman" w:cs="Times New Roman"/>
          <w:kern w:val="0"/>
          <w:lang w:eastAsia="en-IN"/>
          <w14:ligatures w14:val="none"/>
        </w:rPr>
        <w:t>: Perform cleanup tasks such as removing temporary files, defragmenting disks, and deleting unnecessary user profiles.</w:t>
      </w:r>
    </w:p>
    <w:p w14:paraId="2979F83A" w14:textId="77777777" w:rsidR="00704EB4" w:rsidRPr="00D722EE" w:rsidRDefault="00704EB4" w:rsidP="00704EB4">
      <w:pPr>
        <w:pStyle w:val="ListParagraph"/>
        <w:spacing w:after="0"/>
        <w:rPr>
          <w:rFonts w:eastAsia="Times New Roman" w:cs="Times New Roman"/>
          <w:b/>
          <w:bCs/>
          <w:kern w:val="0"/>
          <w:lang w:eastAsia="en-IN"/>
          <w14:ligatures w14:val="none"/>
        </w:rPr>
      </w:pPr>
      <w:r w:rsidRPr="00D722EE">
        <w:rPr>
          <w:rFonts w:eastAsia="Times New Roman" w:cs="Times New Roman"/>
          <w:b/>
          <w:bCs/>
          <w:kern w:val="0"/>
          <w:lang w:eastAsia="en-IN"/>
          <w14:ligatures w14:val="none"/>
        </w:rPr>
        <w:t xml:space="preserve">Run </w:t>
      </w:r>
      <w:proofErr w:type="spellStart"/>
      <w:r w:rsidRPr="00D722EE">
        <w:rPr>
          <w:rFonts w:eastAsia="Times New Roman" w:cs="Times New Roman"/>
          <w:b/>
          <w:bCs/>
          <w:kern w:val="0"/>
          <w:lang w:eastAsia="en-IN"/>
          <w14:ligatures w14:val="none"/>
        </w:rPr>
        <w:t>Sysprep</w:t>
      </w:r>
      <w:proofErr w:type="spellEnd"/>
      <w:r w:rsidRPr="00D722EE">
        <w:rPr>
          <w:rFonts w:eastAsia="Times New Roman" w:cs="Times New Roman"/>
          <w:b/>
          <w:bCs/>
          <w:kern w:val="0"/>
          <w:lang w:eastAsia="en-IN"/>
          <w14:ligatures w14:val="none"/>
        </w:rPr>
        <w:t xml:space="preserve"> (System Preparation Tool):</w:t>
      </w:r>
    </w:p>
    <w:p w14:paraId="47347F51" w14:textId="77777777" w:rsidR="00704EB4" w:rsidRPr="00D722EE" w:rsidRDefault="00704EB4" w:rsidP="00704EB4">
      <w:pPr>
        <w:pStyle w:val="ListParagraph"/>
        <w:spacing w:after="0"/>
        <w:rPr>
          <w:rFonts w:eastAsia="Times New Roman" w:cs="Times New Roman"/>
          <w:kern w:val="0"/>
          <w:lang w:eastAsia="en-IN"/>
          <w14:ligatures w14:val="none"/>
        </w:rPr>
      </w:pPr>
      <w:r w:rsidRPr="00D722EE">
        <w:rPr>
          <w:rFonts w:eastAsia="Times New Roman" w:cs="Times New Roman"/>
          <w:kern w:val="0"/>
          <w:lang w:eastAsia="en-IN"/>
          <w14:ligatures w14:val="none"/>
        </w:rPr>
        <w:t xml:space="preserve">Before running </w:t>
      </w:r>
      <w:proofErr w:type="spellStart"/>
      <w:r w:rsidRPr="00D722EE">
        <w:rPr>
          <w:rFonts w:eastAsia="Times New Roman" w:cs="Times New Roman"/>
          <w:kern w:val="0"/>
          <w:lang w:eastAsia="en-IN"/>
          <w14:ligatures w14:val="none"/>
        </w:rPr>
        <w:t>Sysprep</w:t>
      </w:r>
      <w:proofErr w:type="spellEnd"/>
      <w:r w:rsidRPr="00D722EE">
        <w:rPr>
          <w:rFonts w:eastAsia="Times New Roman" w:cs="Times New Roman"/>
          <w:kern w:val="0"/>
          <w:lang w:eastAsia="en-IN"/>
          <w14:ligatures w14:val="none"/>
        </w:rPr>
        <w:t>, consider the following optional steps:</w:t>
      </w:r>
    </w:p>
    <w:p w14:paraId="440533BF" w14:textId="77777777" w:rsidR="00704EB4" w:rsidRPr="00D722EE" w:rsidRDefault="00704EB4" w:rsidP="00704EB4">
      <w:pPr>
        <w:pStyle w:val="ListParagraph"/>
        <w:numPr>
          <w:ilvl w:val="0"/>
          <w:numId w:val="41"/>
        </w:numPr>
        <w:spacing w:after="0"/>
        <w:rPr>
          <w:rFonts w:eastAsia="Times New Roman" w:cs="Times New Roman"/>
          <w:kern w:val="0"/>
          <w:lang w:eastAsia="en-IN"/>
          <w14:ligatures w14:val="none"/>
        </w:rPr>
      </w:pPr>
      <w:r w:rsidRPr="00D722EE">
        <w:rPr>
          <w:rFonts w:eastAsia="Times New Roman" w:cs="Times New Roman"/>
          <w:kern w:val="0"/>
          <w:lang w:eastAsia="en-IN"/>
          <w14:ligatures w14:val="none"/>
        </w:rPr>
        <w:lastRenderedPageBreak/>
        <w:t>Reboot the VM.</w:t>
      </w:r>
    </w:p>
    <w:p w14:paraId="169F00C1" w14:textId="77777777" w:rsidR="00704EB4" w:rsidRPr="00D722EE" w:rsidRDefault="00704EB4" w:rsidP="00704EB4">
      <w:pPr>
        <w:pStyle w:val="ListParagraph"/>
        <w:numPr>
          <w:ilvl w:val="0"/>
          <w:numId w:val="41"/>
        </w:numPr>
        <w:spacing w:after="0"/>
        <w:rPr>
          <w:rFonts w:eastAsia="Times New Roman" w:cs="Times New Roman"/>
          <w:kern w:val="0"/>
          <w:lang w:eastAsia="en-IN"/>
          <w14:ligatures w14:val="none"/>
        </w:rPr>
      </w:pPr>
      <w:r w:rsidRPr="00D722EE">
        <w:rPr>
          <w:rFonts w:eastAsia="Times New Roman" w:cs="Times New Roman"/>
          <w:kern w:val="0"/>
          <w:lang w:eastAsia="en-IN"/>
          <w14:ligatures w14:val="none"/>
        </w:rPr>
        <w:t>Clean up temp files from system storage.</w:t>
      </w:r>
    </w:p>
    <w:p w14:paraId="6CECA1D6" w14:textId="77777777" w:rsidR="00704EB4" w:rsidRPr="00D722EE" w:rsidRDefault="00704EB4" w:rsidP="00704EB4">
      <w:pPr>
        <w:pStyle w:val="ListParagraph"/>
        <w:numPr>
          <w:ilvl w:val="0"/>
          <w:numId w:val="41"/>
        </w:numPr>
        <w:spacing w:after="0"/>
        <w:rPr>
          <w:rFonts w:eastAsia="Times New Roman" w:cs="Times New Roman"/>
          <w:kern w:val="0"/>
          <w:lang w:eastAsia="en-IN"/>
          <w14:ligatures w14:val="none"/>
        </w:rPr>
      </w:pPr>
      <w:r w:rsidRPr="00D722EE">
        <w:rPr>
          <w:rFonts w:eastAsia="Times New Roman" w:cs="Times New Roman"/>
          <w:kern w:val="0"/>
          <w:lang w:eastAsia="en-IN"/>
          <w14:ligatures w14:val="none"/>
        </w:rPr>
        <w:t>Optimize drives (defragment).</w:t>
      </w:r>
    </w:p>
    <w:p w14:paraId="4D0971A6" w14:textId="77777777" w:rsidR="00704EB4" w:rsidRPr="00D722EE" w:rsidRDefault="00704EB4" w:rsidP="00704EB4">
      <w:pPr>
        <w:pStyle w:val="ListParagraph"/>
        <w:numPr>
          <w:ilvl w:val="0"/>
          <w:numId w:val="41"/>
        </w:numPr>
        <w:spacing w:after="0"/>
        <w:rPr>
          <w:rFonts w:eastAsia="Times New Roman" w:cs="Times New Roman"/>
          <w:kern w:val="0"/>
          <w:lang w:eastAsia="en-IN"/>
          <w14:ligatures w14:val="none"/>
        </w:rPr>
      </w:pPr>
      <w:r w:rsidRPr="00D722EE">
        <w:rPr>
          <w:rFonts w:eastAsia="Times New Roman" w:cs="Times New Roman"/>
          <w:kern w:val="0"/>
          <w:lang w:eastAsia="en-IN"/>
          <w14:ligatures w14:val="none"/>
        </w:rPr>
        <w:t>Remove any unnecessary user profiles.</w:t>
      </w:r>
    </w:p>
    <w:p w14:paraId="7E59BE26" w14:textId="77777777" w:rsidR="00704EB4" w:rsidRDefault="00704EB4" w:rsidP="00704EB4">
      <w:pPr>
        <w:pStyle w:val="ListParagraph"/>
        <w:numPr>
          <w:ilvl w:val="0"/>
          <w:numId w:val="41"/>
        </w:numPr>
        <w:spacing w:after="0"/>
        <w:rPr>
          <w:rFonts w:eastAsia="Times New Roman" w:cs="Times New Roman"/>
          <w:kern w:val="0"/>
          <w:lang w:eastAsia="en-IN"/>
          <w14:ligatures w14:val="none"/>
        </w:rPr>
      </w:pPr>
      <w:r w:rsidRPr="00D722EE">
        <w:rPr>
          <w:rFonts w:eastAsia="Times New Roman" w:cs="Times New Roman"/>
          <w:kern w:val="0"/>
          <w:lang w:eastAsia="en-IN"/>
          <w14:ligatures w14:val="none"/>
        </w:rPr>
        <w:t>Open the Command Prompt as an administrator.</w:t>
      </w:r>
    </w:p>
    <w:p w14:paraId="3267A817" w14:textId="288D2B2F" w:rsidR="00967A5D" w:rsidRPr="00967A5D" w:rsidRDefault="00967A5D" w:rsidP="00967A5D">
      <w:pPr>
        <w:pStyle w:val="ListParagraph"/>
        <w:numPr>
          <w:ilvl w:val="0"/>
          <w:numId w:val="41"/>
        </w:numPr>
        <w:spacing w:after="0" w:line="240" w:lineRule="auto"/>
        <w:rPr>
          <w:rFonts w:ascii="Times New Roman" w:eastAsia="Times New Roman" w:hAnsi="Times New Roman" w:cs="Times New Roman"/>
          <w:kern w:val="0"/>
          <w:sz w:val="24"/>
          <w:szCs w:val="24"/>
          <w:lang w:eastAsia="en-IN"/>
          <w14:ligatures w14:val="none"/>
        </w:rPr>
      </w:pPr>
      <w:r w:rsidRPr="00967A5D">
        <w:rPr>
          <w:noProof/>
          <w:lang w:eastAsia="en-IN"/>
        </w:rPr>
        <w:drawing>
          <wp:inline distT="0" distB="0" distL="0" distR="0" wp14:anchorId="23EF67A3" wp14:editId="73CB6E31">
            <wp:extent cx="3759200" cy="2332837"/>
            <wp:effectExtent l="0" t="0" r="0" b="0"/>
            <wp:docPr id="7445177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74602" cy="2342395"/>
                    </a:xfrm>
                    <a:prstGeom prst="rect">
                      <a:avLst/>
                    </a:prstGeom>
                    <a:noFill/>
                    <a:ln>
                      <a:noFill/>
                    </a:ln>
                  </pic:spPr>
                </pic:pic>
              </a:graphicData>
            </a:graphic>
          </wp:inline>
        </w:drawing>
      </w:r>
    </w:p>
    <w:p w14:paraId="69EED6AE" w14:textId="77777777" w:rsidR="00967A5D" w:rsidRPr="00D722EE" w:rsidRDefault="00967A5D" w:rsidP="00D722EE">
      <w:pPr>
        <w:pStyle w:val="ListParagraph"/>
        <w:spacing w:after="0"/>
        <w:rPr>
          <w:rFonts w:eastAsia="Times New Roman" w:cs="Times New Roman"/>
          <w:kern w:val="0"/>
          <w:lang w:eastAsia="en-IN"/>
          <w14:ligatures w14:val="none"/>
        </w:rPr>
      </w:pPr>
    </w:p>
    <w:p w14:paraId="53E0B7A2" w14:textId="77777777" w:rsidR="00704EB4" w:rsidRDefault="00704EB4" w:rsidP="00704EB4">
      <w:pPr>
        <w:pStyle w:val="ListParagraph"/>
        <w:numPr>
          <w:ilvl w:val="0"/>
          <w:numId w:val="41"/>
        </w:numPr>
        <w:spacing w:after="0"/>
        <w:rPr>
          <w:rFonts w:eastAsia="Times New Roman" w:cs="Times New Roman"/>
          <w:kern w:val="0"/>
          <w:lang w:eastAsia="en-IN"/>
          <w14:ligatures w14:val="none"/>
        </w:rPr>
      </w:pPr>
      <w:r w:rsidRPr="00D722EE">
        <w:rPr>
          <w:rFonts w:eastAsia="Times New Roman" w:cs="Times New Roman"/>
          <w:b/>
          <w:bCs/>
          <w:kern w:val="0"/>
          <w:lang w:eastAsia="en-IN"/>
          <w14:ligatures w14:val="none"/>
        </w:rPr>
        <w:t xml:space="preserve">Open </w:t>
      </w:r>
      <w:proofErr w:type="spellStart"/>
      <w:r w:rsidRPr="00D722EE">
        <w:rPr>
          <w:rFonts w:eastAsia="Times New Roman" w:cs="Times New Roman"/>
          <w:b/>
          <w:bCs/>
          <w:kern w:val="0"/>
          <w:lang w:eastAsia="en-IN"/>
          <w14:ligatures w14:val="none"/>
        </w:rPr>
        <w:t>Sysprep</w:t>
      </w:r>
      <w:proofErr w:type="spellEnd"/>
      <w:r w:rsidRPr="00D722EE">
        <w:rPr>
          <w:rFonts w:eastAsia="Times New Roman" w:cs="Times New Roman"/>
          <w:b/>
          <w:bCs/>
          <w:kern w:val="0"/>
          <w:lang w:eastAsia="en-IN"/>
          <w14:ligatures w14:val="none"/>
        </w:rPr>
        <w:t xml:space="preserve"> Tool</w:t>
      </w:r>
      <w:r w:rsidRPr="00D722EE">
        <w:rPr>
          <w:rFonts w:eastAsia="Times New Roman" w:cs="Times New Roman"/>
          <w:kern w:val="0"/>
          <w:lang w:eastAsia="en-IN"/>
          <w14:ligatures w14:val="none"/>
        </w:rPr>
        <w:t xml:space="preserve">: Run the following command to open </w:t>
      </w:r>
      <w:proofErr w:type="spellStart"/>
      <w:r w:rsidRPr="00D722EE">
        <w:rPr>
          <w:rFonts w:eastAsia="Times New Roman" w:cs="Times New Roman"/>
          <w:kern w:val="0"/>
          <w:lang w:eastAsia="en-IN"/>
          <w14:ligatures w14:val="none"/>
        </w:rPr>
        <w:t>Sysprep</w:t>
      </w:r>
      <w:proofErr w:type="spellEnd"/>
      <w:r w:rsidRPr="00D722EE">
        <w:rPr>
          <w:rFonts w:eastAsia="Times New Roman" w:cs="Times New Roman"/>
          <w:kern w:val="0"/>
          <w:lang w:eastAsia="en-IN"/>
          <w14:ligatures w14:val="none"/>
        </w:rPr>
        <w:t>:</w:t>
      </w:r>
    </w:p>
    <w:p w14:paraId="2F627C8E" w14:textId="77777777" w:rsidR="007A5F5F" w:rsidRPr="00D722EE" w:rsidRDefault="007A5F5F" w:rsidP="00D722EE">
      <w:pPr>
        <w:spacing w:after="0"/>
        <w:rPr>
          <w:rFonts w:eastAsia="Times New Roman" w:cs="Times New Roman"/>
          <w:kern w:val="0"/>
          <w:lang w:eastAsia="en-IN"/>
          <w14:ligatures w14:val="none"/>
        </w:rPr>
      </w:pPr>
    </w:p>
    <w:p w14:paraId="6EF19731" w14:textId="77777777" w:rsidR="00704EB4" w:rsidRDefault="00704EB4" w:rsidP="003913B5">
      <w:pPr>
        <w:pStyle w:val="ListParagraph"/>
        <w:rPr>
          <w:rFonts w:eastAsia="Times New Roman" w:cs="Times New Roman"/>
          <w:kern w:val="0"/>
          <w:lang w:eastAsia="en-IN"/>
          <w14:ligatures w14:val="none"/>
        </w:rPr>
      </w:pPr>
      <w:r w:rsidRPr="00D722EE">
        <w:rPr>
          <w:rFonts w:eastAsia="Times New Roman" w:cs="Times New Roman"/>
          <w:kern w:val="0"/>
          <w:lang w:eastAsia="en-IN"/>
          <w14:ligatures w14:val="none"/>
        </w:rPr>
        <w:t>%WINDIR%\system32\</w:t>
      </w:r>
      <w:proofErr w:type="spellStart"/>
      <w:r w:rsidRPr="00D722EE">
        <w:rPr>
          <w:rFonts w:eastAsia="Times New Roman" w:cs="Times New Roman"/>
          <w:kern w:val="0"/>
          <w:lang w:eastAsia="en-IN"/>
          <w14:ligatures w14:val="none"/>
        </w:rPr>
        <w:t>sysprep</w:t>
      </w:r>
      <w:proofErr w:type="spellEnd"/>
      <w:r w:rsidRPr="00D722EE">
        <w:rPr>
          <w:rFonts w:eastAsia="Times New Roman" w:cs="Times New Roman"/>
          <w:kern w:val="0"/>
          <w:lang w:eastAsia="en-IN"/>
          <w14:ligatures w14:val="none"/>
        </w:rPr>
        <w:t xml:space="preserve">\sysprep.exe </w:t>
      </w:r>
    </w:p>
    <w:p w14:paraId="3FCF8F64" w14:textId="0526508B" w:rsidR="003913B5" w:rsidRPr="003913B5" w:rsidRDefault="003913B5" w:rsidP="003913B5">
      <w:pPr>
        <w:pStyle w:val="ListParagraph"/>
        <w:rPr>
          <w:rFonts w:eastAsia="Times New Roman" w:cs="Times New Roman"/>
          <w:kern w:val="0"/>
          <w:lang w:eastAsia="en-IN"/>
          <w14:ligatures w14:val="none"/>
        </w:rPr>
      </w:pPr>
      <w:r w:rsidRPr="003913B5">
        <w:rPr>
          <w:rFonts w:eastAsia="Times New Roman" w:cs="Times New Roman"/>
          <w:noProof/>
          <w:kern w:val="0"/>
          <w:lang w:eastAsia="en-IN"/>
          <w14:ligatures w14:val="none"/>
        </w:rPr>
        <w:drawing>
          <wp:inline distT="0" distB="0" distL="0" distR="0" wp14:anchorId="3451C3C1" wp14:editId="4454E619">
            <wp:extent cx="5731510" cy="2980690"/>
            <wp:effectExtent l="0" t="0" r="2540" b="0"/>
            <wp:docPr id="194701984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19841" name="Picture 10"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p>
    <w:p w14:paraId="43B7731C" w14:textId="77777777" w:rsidR="003913B5" w:rsidRDefault="003913B5" w:rsidP="003913B5">
      <w:pPr>
        <w:pStyle w:val="ListParagraph"/>
        <w:rPr>
          <w:rFonts w:eastAsia="Times New Roman" w:cs="Times New Roman"/>
          <w:kern w:val="0"/>
          <w:lang w:eastAsia="en-IN"/>
          <w14:ligatures w14:val="none"/>
        </w:rPr>
      </w:pPr>
    </w:p>
    <w:p w14:paraId="604EE722" w14:textId="77777777" w:rsidR="003913B5" w:rsidRPr="00D722EE" w:rsidRDefault="003913B5" w:rsidP="00D722EE">
      <w:pPr>
        <w:pStyle w:val="ListParagraph"/>
        <w:rPr>
          <w:rFonts w:eastAsia="Times New Roman" w:cs="Times New Roman"/>
          <w:kern w:val="0"/>
          <w:lang w:eastAsia="en-IN"/>
          <w14:ligatures w14:val="none"/>
        </w:rPr>
      </w:pPr>
    </w:p>
    <w:p w14:paraId="45422EBB" w14:textId="77777777" w:rsidR="00704EB4" w:rsidRPr="00D722EE" w:rsidRDefault="00704EB4" w:rsidP="00704EB4">
      <w:pPr>
        <w:pStyle w:val="ListParagraph"/>
        <w:numPr>
          <w:ilvl w:val="0"/>
          <w:numId w:val="41"/>
        </w:numPr>
        <w:spacing w:after="0"/>
        <w:rPr>
          <w:rFonts w:eastAsia="Times New Roman" w:cs="Times New Roman"/>
          <w:kern w:val="0"/>
          <w:lang w:eastAsia="en-IN"/>
          <w14:ligatures w14:val="none"/>
        </w:rPr>
      </w:pPr>
      <w:r w:rsidRPr="00D722EE">
        <w:rPr>
          <w:rFonts w:eastAsia="Times New Roman" w:cs="Times New Roman"/>
          <w:b/>
          <w:bCs/>
          <w:kern w:val="0"/>
          <w:lang w:eastAsia="en-IN"/>
          <w14:ligatures w14:val="none"/>
        </w:rPr>
        <w:t>Prepare the Image</w:t>
      </w:r>
      <w:r w:rsidRPr="00D722EE">
        <w:rPr>
          <w:rFonts w:eastAsia="Times New Roman" w:cs="Times New Roman"/>
          <w:kern w:val="0"/>
          <w:lang w:eastAsia="en-IN"/>
          <w14:ligatures w14:val="none"/>
        </w:rPr>
        <w:t xml:space="preserve">: </w:t>
      </w:r>
      <w:proofErr w:type="spellStart"/>
      <w:r w:rsidRPr="00D722EE">
        <w:rPr>
          <w:rFonts w:eastAsia="Times New Roman" w:cs="Times New Roman"/>
          <w:kern w:val="0"/>
          <w:lang w:eastAsia="en-IN"/>
          <w14:ligatures w14:val="none"/>
        </w:rPr>
        <w:t>Sysprep</w:t>
      </w:r>
      <w:proofErr w:type="spellEnd"/>
      <w:r w:rsidRPr="00D722EE">
        <w:rPr>
          <w:rFonts w:eastAsia="Times New Roman" w:cs="Times New Roman"/>
          <w:kern w:val="0"/>
          <w:lang w:eastAsia="en-IN"/>
          <w14:ligatures w14:val="none"/>
        </w:rPr>
        <w:t xml:space="preserve"> removes PC-specific information, preparing the installation for imaging and deployment across multiple machines.</w:t>
      </w:r>
    </w:p>
    <w:p w14:paraId="1707A68F" w14:textId="77777777" w:rsidR="00704EB4" w:rsidRDefault="00704EB4" w:rsidP="00704EB4">
      <w:pPr>
        <w:pStyle w:val="ListParagraph"/>
        <w:numPr>
          <w:ilvl w:val="0"/>
          <w:numId w:val="41"/>
        </w:numPr>
        <w:spacing w:after="0"/>
        <w:rPr>
          <w:rFonts w:eastAsia="Times New Roman" w:cs="Times New Roman"/>
          <w:kern w:val="0"/>
          <w:lang w:eastAsia="en-IN"/>
          <w14:ligatures w14:val="none"/>
        </w:rPr>
      </w:pPr>
      <w:r w:rsidRPr="00D722EE">
        <w:rPr>
          <w:rFonts w:eastAsia="Times New Roman" w:cs="Times New Roman"/>
          <w:b/>
          <w:bCs/>
          <w:kern w:val="0"/>
          <w:lang w:eastAsia="en-IN"/>
          <w14:ligatures w14:val="none"/>
        </w:rPr>
        <w:t>Select 'Out of Box Experience'</w:t>
      </w:r>
      <w:r w:rsidRPr="00D722EE">
        <w:rPr>
          <w:rFonts w:eastAsia="Times New Roman" w:cs="Times New Roman"/>
          <w:kern w:val="0"/>
          <w:lang w:eastAsia="en-IN"/>
          <w14:ligatures w14:val="none"/>
        </w:rPr>
        <w:t>: In the system cleanup dropdown, select “Enter System Out of Box Experience.”</w:t>
      </w:r>
    </w:p>
    <w:p w14:paraId="6FAE7329" w14:textId="77777777" w:rsidR="003913B5" w:rsidRPr="00D722EE" w:rsidRDefault="003913B5" w:rsidP="00D722EE">
      <w:pPr>
        <w:pStyle w:val="ListParagraph"/>
        <w:spacing w:after="0"/>
        <w:rPr>
          <w:rFonts w:eastAsia="Times New Roman" w:cs="Times New Roman"/>
          <w:kern w:val="0"/>
          <w:lang w:eastAsia="en-IN"/>
          <w14:ligatures w14:val="none"/>
        </w:rPr>
      </w:pPr>
    </w:p>
    <w:p w14:paraId="1B8D81A3" w14:textId="77777777" w:rsidR="00704EB4" w:rsidRPr="00D722EE" w:rsidRDefault="00704EB4" w:rsidP="00704EB4">
      <w:pPr>
        <w:pStyle w:val="ListParagraph"/>
        <w:numPr>
          <w:ilvl w:val="0"/>
          <w:numId w:val="41"/>
        </w:numPr>
        <w:spacing w:after="0"/>
        <w:rPr>
          <w:rFonts w:eastAsia="Times New Roman" w:cs="Times New Roman"/>
          <w:kern w:val="0"/>
          <w:lang w:eastAsia="en-IN"/>
          <w14:ligatures w14:val="none"/>
        </w:rPr>
      </w:pPr>
      <w:r w:rsidRPr="00D722EE">
        <w:rPr>
          <w:rFonts w:eastAsia="Times New Roman" w:cs="Times New Roman"/>
          <w:b/>
          <w:bCs/>
          <w:kern w:val="0"/>
          <w:lang w:eastAsia="en-IN"/>
          <w14:ligatures w14:val="none"/>
        </w:rPr>
        <w:t>Generalize the Image</w:t>
      </w:r>
      <w:r w:rsidRPr="00D722EE">
        <w:rPr>
          <w:rFonts w:eastAsia="Times New Roman" w:cs="Times New Roman"/>
          <w:kern w:val="0"/>
          <w:lang w:eastAsia="en-IN"/>
          <w14:ligatures w14:val="none"/>
        </w:rPr>
        <w:t>: Check the "Generalize" option.</w:t>
      </w:r>
    </w:p>
    <w:p w14:paraId="1EB2FAD8" w14:textId="77777777" w:rsidR="00704EB4" w:rsidRDefault="00704EB4" w:rsidP="00704EB4">
      <w:pPr>
        <w:pStyle w:val="ListParagraph"/>
        <w:numPr>
          <w:ilvl w:val="0"/>
          <w:numId w:val="41"/>
        </w:numPr>
        <w:spacing w:after="0"/>
        <w:rPr>
          <w:rFonts w:eastAsia="Times New Roman" w:cs="Times New Roman"/>
          <w:kern w:val="0"/>
          <w:lang w:eastAsia="en-IN"/>
          <w14:ligatures w14:val="none"/>
        </w:rPr>
      </w:pPr>
      <w:r w:rsidRPr="00D722EE">
        <w:rPr>
          <w:rFonts w:eastAsia="Times New Roman" w:cs="Times New Roman"/>
          <w:b/>
          <w:bCs/>
          <w:kern w:val="0"/>
          <w:lang w:eastAsia="en-IN"/>
          <w14:ligatures w14:val="none"/>
        </w:rPr>
        <w:t>Shutdown Option</w:t>
      </w:r>
      <w:r w:rsidRPr="00D722EE">
        <w:rPr>
          <w:rFonts w:eastAsia="Times New Roman" w:cs="Times New Roman"/>
          <w:kern w:val="0"/>
          <w:lang w:eastAsia="en-IN"/>
          <w14:ligatures w14:val="none"/>
        </w:rPr>
        <w:t>: Under "Shutdown Options," select "Shutdown."</w:t>
      </w:r>
    </w:p>
    <w:p w14:paraId="3F4D69EA" w14:textId="0D61FDCC" w:rsidR="007B0A1A" w:rsidRPr="007B0A1A" w:rsidRDefault="007B0A1A" w:rsidP="00D722EE">
      <w:pPr>
        <w:pStyle w:val="ListParagraph"/>
        <w:spacing w:after="0" w:line="240" w:lineRule="auto"/>
        <w:rPr>
          <w:rFonts w:ascii="Times New Roman" w:eastAsia="Times New Roman" w:hAnsi="Times New Roman" w:cs="Times New Roman"/>
          <w:kern w:val="0"/>
          <w:sz w:val="24"/>
          <w:szCs w:val="24"/>
          <w:lang w:eastAsia="en-IN"/>
          <w14:ligatures w14:val="none"/>
        </w:rPr>
      </w:pPr>
      <w:r w:rsidRPr="007B0A1A">
        <w:rPr>
          <w:noProof/>
          <w:lang w:eastAsia="en-IN"/>
        </w:rPr>
        <w:lastRenderedPageBreak/>
        <w:drawing>
          <wp:inline distT="0" distB="0" distL="0" distR="0" wp14:anchorId="78ADD190" wp14:editId="79CA400F">
            <wp:extent cx="5731510" cy="3037840"/>
            <wp:effectExtent l="0" t="0" r="2540" b="0"/>
            <wp:docPr id="81064563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639" name="Picture 12"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037840"/>
                    </a:xfrm>
                    <a:prstGeom prst="rect">
                      <a:avLst/>
                    </a:prstGeom>
                    <a:noFill/>
                    <a:ln>
                      <a:noFill/>
                    </a:ln>
                  </pic:spPr>
                </pic:pic>
              </a:graphicData>
            </a:graphic>
          </wp:inline>
        </w:drawing>
      </w:r>
    </w:p>
    <w:p w14:paraId="3CB217AE" w14:textId="77777777" w:rsidR="007B0A1A" w:rsidRPr="00D722EE" w:rsidRDefault="007B0A1A" w:rsidP="00D722EE">
      <w:pPr>
        <w:spacing w:after="0"/>
        <w:rPr>
          <w:rFonts w:eastAsia="Times New Roman" w:cs="Times New Roman"/>
          <w:kern w:val="0"/>
          <w:lang w:eastAsia="en-IN"/>
          <w14:ligatures w14:val="none"/>
        </w:rPr>
      </w:pPr>
    </w:p>
    <w:p w14:paraId="534E05E3" w14:textId="77777777" w:rsidR="00704EB4" w:rsidRDefault="00704EB4" w:rsidP="00704EB4">
      <w:pPr>
        <w:pStyle w:val="ListParagraph"/>
        <w:numPr>
          <w:ilvl w:val="0"/>
          <w:numId w:val="41"/>
        </w:numPr>
        <w:spacing w:after="0"/>
        <w:rPr>
          <w:rFonts w:eastAsia="Times New Roman" w:cs="Times New Roman"/>
          <w:kern w:val="0"/>
          <w:lang w:eastAsia="en-IN"/>
          <w14:ligatures w14:val="none"/>
        </w:rPr>
      </w:pPr>
      <w:r w:rsidRPr="00D722EE">
        <w:rPr>
          <w:rFonts w:eastAsia="Times New Roman" w:cs="Times New Roman"/>
          <w:b/>
          <w:bCs/>
          <w:kern w:val="0"/>
          <w:lang w:eastAsia="en-IN"/>
          <w14:ligatures w14:val="none"/>
        </w:rPr>
        <w:t xml:space="preserve">Execute </w:t>
      </w:r>
      <w:proofErr w:type="spellStart"/>
      <w:r w:rsidRPr="00D722EE">
        <w:rPr>
          <w:rFonts w:eastAsia="Times New Roman" w:cs="Times New Roman"/>
          <w:b/>
          <w:bCs/>
          <w:kern w:val="0"/>
          <w:lang w:eastAsia="en-IN"/>
          <w14:ligatures w14:val="none"/>
        </w:rPr>
        <w:t>Sysprep</w:t>
      </w:r>
      <w:proofErr w:type="spellEnd"/>
      <w:r w:rsidRPr="00D722EE">
        <w:rPr>
          <w:rFonts w:eastAsia="Times New Roman" w:cs="Times New Roman"/>
          <w:kern w:val="0"/>
          <w:lang w:eastAsia="en-IN"/>
          <w14:ligatures w14:val="none"/>
        </w:rPr>
        <w:t>: Click OK. The VM will automatically shut down after completing the process.</w:t>
      </w:r>
    </w:p>
    <w:p w14:paraId="19844B8B" w14:textId="237EBF2D" w:rsidR="00153EFC" w:rsidRPr="00153EFC" w:rsidRDefault="00153EFC" w:rsidP="00153EFC">
      <w:pPr>
        <w:pStyle w:val="ListParagraph"/>
        <w:numPr>
          <w:ilvl w:val="0"/>
          <w:numId w:val="41"/>
        </w:num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w:t>
      </w:r>
      <w:r w:rsidRPr="00153EFC">
        <w:rPr>
          <w:noProof/>
          <w:lang w:eastAsia="en-IN"/>
        </w:rPr>
        <w:drawing>
          <wp:inline distT="0" distB="0" distL="0" distR="0" wp14:anchorId="0B9CCD80" wp14:editId="2FE3FFDE">
            <wp:extent cx="5638800" cy="3219450"/>
            <wp:effectExtent l="0" t="0" r="0" b="0"/>
            <wp:docPr id="108057720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77201" name="Picture 13" descr="A screenshot of a computer&#10;&#10;AI-generated content may be incorrect."/>
                    <pic:cNvPicPr>
                      <a:picLocks noChangeAspect="1" noChangeArrowheads="1"/>
                    </pic:cNvPicPr>
                  </pic:nvPicPr>
                  <pic:blipFill rotWithShape="1">
                    <a:blip r:embed="rId44">
                      <a:extLst>
                        <a:ext uri="{28A0092B-C50C-407E-A947-70E740481C1C}">
                          <a14:useLocalDpi xmlns:a14="http://schemas.microsoft.com/office/drawing/2010/main" val="0"/>
                        </a:ext>
                      </a:extLst>
                    </a:blip>
                    <a:srcRect l="554" t="965" r="1064" b="1196"/>
                    <a:stretch/>
                  </pic:blipFill>
                  <pic:spPr bwMode="auto">
                    <a:xfrm>
                      <a:off x="0" y="0"/>
                      <a:ext cx="5638800"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3DA97AE1" w14:textId="77777777" w:rsidR="00153EFC" w:rsidRDefault="00153EFC" w:rsidP="00D722EE">
      <w:pPr>
        <w:pStyle w:val="ListParagraph"/>
        <w:spacing w:after="0"/>
        <w:rPr>
          <w:rFonts w:eastAsia="Times New Roman" w:cs="Times New Roman"/>
          <w:kern w:val="0"/>
          <w:lang w:eastAsia="en-IN"/>
          <w14:ligatures w14:val="none"/>
        </w:rPr>
      </w:pPr>
    </w:p>
    <w:p w14:paraId="5F545E31" w14:textId="370E3FF2" w:rsidR="00526E45" w:rsidRPr="00D722EE" w:rsidRDefault="00526E45" w:rsidP="00D722EE">
      <w:pPr>
        <w:pStyle w:val="ListParagraph"/>
        <w:spacing w:after="0"/>
        <w:rPr>
          <w:rFonts w:eastAsia="Times New Roman" w:cs="Times New Roman"/>
          <w:kern w:val="0"/>
          <w:lang w:eastAsia="en-IN"/>
          <w14:ligatures w14:val="none"/>
        </w:rPr>
      </w:pPr>
      <w:r>
        <w:rPr>
          <w:rFonts w:eastAsia="Times New Roman" w:cs="Times New Roman"/>
          <w:kern w:val="0"/>
          <w:lang w:eastAsia="en-IN"/>
          <w14:ligatures w14:val="none"/>
        </w:rPr>
        <w:t xml:space="preserve">Once </w:t>
      </w:r>
      <w:proofErr w:type="spellStart"/>
      <w:r>
        <w:rPr>
          <w:rFonts w:eastAsia="Times New Roman" w:cs="Times New Roman"/>
          <w:kern w:val="0"/>
          <w:lang w:eastAsia="en-IN"/>
          <w14:ligatures w14:val="none"/>
        </w:rPr>
        <w:t>sysprep</w:t>
      </w:r>
      <w:proofErr w:type="spellEnd"/>
      <w:r>
        <w:rPr>
          <w:rFonts w:eastAsia="Times New Roman" w:cs="Times New Roman"/>
          <w:kern w:val="0"/>
          <w:lang w:eastAsia="en-IN"/>
          <w14:ligatures w14:val="none"/>
        </w:rPr>
        <w:t xml:space="preserve"> </w:t>
      </w:r>
      <w:proofErr w:type="gramStart"/>
      <w:r>
        <w:rPr>
          <w:rFonts w:eastAsia="Times New Roman" w:cs="Times New Roman"/>
          <w:kern w:val="0"/>
          <w:lang w:eastAsia="en-IN"/>
          <w14:ligatures w14:val="none"/>
        </w:rPr>
        <w:t>done ,</w:t>
      </w:r>
      <w:proofErr w:type="gramEnd"/>
      <w:r>
        <w:rPr>
          <w:rFonts w:eastAsia="Times New Roman" w:cs="Times New Roman"/>
          <w:kern w:val="0"/>
          <w:lang w:eastAsia="en-IN"/>
          <w14:ligatures w14:val="none"/>
        </w:rPr>
        <w:t xml:space="preserve"> VM will </w:t>
      </w:r>
      <w:r w:rsidR="008330AC">
        <w:rPr>
          <w:rFonts w:eastAsia="Times New Roman" w:cs="Times New Roman"/>
          <w:kern w:val="0"/>
          <w:lang w:eastAsia="en-IN"/>
          <w14:ligatures w14:val="none"/>
        </w:rPr>
        <w:t>shut down</w:t>
      </w:r>
      <w:r>
        <w:rPr>
          <w:rFonts w:eastAsia="Times New Roman" w:cs="Times New Roman"/>
          <w:kern w:val="0"/>
          <w:lang w:eastAsia="en-IN"/>
          <w14:ligatures w14:val="none"/>
        </w:rPr>
        <w:t xml:space="preserve"> and </w:t>
      </w:r>
      <w:r w:rsidR="00DE2A88">
        <w:rPr>
          <w:rFonts w:eastAsia="Times New Roman" w:cs="Times New Roman"/>
          <w:kern w:val="0"/>
          <w:lang w:eastAsia="en-IN"/>
          <w14:ligatures w14:val="none"/>
        </w:rPr>
        <w:t xml:space="preserve">we </w:t>
      </w:r>
      <w:r>
        <w:rPr>
          <w:rFonts w:eastAsia="Times New Roman" w:cs="Times New Roman"/>
          <w:kern w:val="0"/>
          <w:lang w:eastAsia="en-IN"/>
          <w14:ligatures w14:val="none"/>
        </w:rPr>
        <w:t xml:space="preserve">will </w:t>
      </w:r>
      <w:r w:rsidR="008330AC">
        <w:rPr>
          <w:rFonts w:eastAsia="Times New Roman" w:cs="Times New Roman"/>
          <w:kern w:val="0"/>
          <w:lang w:eastAsia="en-IN"/>
          <w14:ligatures w14:val="none"/>
        </w:rPr>
        <w:t>do Image capturing process.</w:t>
      </w:r>
    </w:p>
    <w:p w14:paraId="7344B200" w14:textId="77777777" w:rsidR="00704EB4" w:rsidRDefault="00704EB4" w:rsidP="00704EB4">
      <w:pPr>
        <w:pStyle w:val="ListParagraph"/>
        <w:numPr>
          <w:ilvl w:val="0"/>
          <w:numId w:val="41"/>
        </w:numPr>
        <w:spacing w:after="0"/>
        <w:rPr>
          <w:rFonts w:eastAsia="Times New Roman" w:cs="Times New Roman"/>
          <w:kern w:val="0"/>
          <w:lang w:eastAsia="en-IN"/>
          <w14:ligatures w14:val="none"/>
        </w:rPr>
      </w:pPr>
      <w:r w:rsidRPr="00D722EE">
        <w:rPr>
          <w:rFonts w:eastAsia="Times New Roman" w:cs="Times New Roman"/>
          <w:b/>
          <w:bCs/>
          <w:kern w:val="0"/>
          <w:lang w:eastAsia="en-IN"/>
          <w14:ligatures w14:val="none"/>
        </w:rPr>
        <w:t>Capture the Image</w:t>
      </w:r>
      <w:r w:rsidRPr="00D722EE">
        <w:rPr>
          <w:rFonts w:eastAsia="Times New Roman" w:cs="Times New Roman"/>
          <w:kern w:val="0"/>
          <w:lang w:eastAsia="en-IN"/>
          <w14:ligatures w14:val="none"/>
        </w:rPr>
        <w:t>: After shutdown, click the "Capture" option and select "Image."</w:t>
      </w:r>
    </w:p>
    <w:p w14:paraId="29CEA6DF" w14:textId="77777777" w:rsidR="00153EFC" w:rsidRPr="00D722EE" w:rsidRDefault="00153EFC" w:rsidP="00D722EE">
      <w:pPr>
        <w:pStyle w:val="ListParagraph"/>
        <w:rPr>
          <w:rFonts w:eastAsia="Times New Roman" w:cs="Times New Roman"/>
          <w:kern w:val="0"/>
          <w:lang w:eastAsia="en-IN"/>
          <w14:ligatures w14:val="none"/>
        </w:rPr>
      </w:pPr>
    </w:p>
    <w:p w14:paraId="0ED192B8" w14:textId="074D85A8" w:rsidR="00E90946" w:rsidRPr="00E90946" w:rsidRDefault="00E90946" w:rsidP="00E90946">
      <w:pPr>
        <w:pStyle w:val="ListParagraph"/>
        <w:rPr>
          <w:rFonts w:eastAsia="Times New Roman" w:cs="Times New Roman"/>
          <w:kern w:val="0"/>
          <w:lang w:eastAsia="en-IN"/>
          <w14:ligatures w14:val="none"/>
        </w:rPr>
      </w:pPr>
      <w:r w:rsidRPr="00E90946">
        <w:rPr>
          <w:rFonts w:eastAsia="Times New Roman" w:cs="Times New Roman"/>
          <w:noProof/>
          <w:kern w:val="0"/>
          <w:lang w:eastAsia="en-IN"/>
          <w14:ligatures w14:val="none"/>
        </w:rPr>
        <w:lastRenderedPageBreak/>
        <w:drawing>
          <wp:inline distT="0" distB="0" distL="0" distR="0" wp14:anchorId="5BD4D3E3" wp14:editId="49B62868">
            <wp:extent cx="5731510" cy="1757680"/>
            <wp:effectExtent l="0" t="0" r="2540" b="0"/>
            <wp:docPr id="242258717" name="Picture 1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58717" name="Picture 15" descr="A screenshot of a chat&#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757680"/>
                    </a:xfrm>
                    <a:prstGeom prst="rect">
                      <a:avLst/>
                    </a:prstGeom>
                    <a:noFill/>
                    <a:ln>
                      <a:noFill/>
                    </a:ln>
                  </pic:spPr>
                </pic:pic>
              </a:graphicData>
            </a:graphic>
          </wp:inline>
        </w:drawing>
      </w:r>
    </w:p>
    <w:p w14:paraId="4D64A9B0" w14:textId="77777777" w:rsidR="00153EFC" w:rsidRPr="00D722EE" w:rsidRDefault="00153EFC" w:rsidP="00D722EE">
      <w:pPr>
        <w:pStyle w:val="ListParagraph"/>
        <w:spacing w:after="0"/>
        <w:rPr>
          <w:rFonts w:eastAsia="Times New Roman" w:cs="Times New Roman"/>
          <w:kern w:val="0"/>
          <w:lang w:eastAsia="en-IN"/>
          <w14:ligatures w14:val="none"/>
        </w:rPr>
      </w:pPr>
    </w:p>
    <w:p w14:paraId="2D6D905B" w14:textId="77777777" w:rsidR="00704EB4" w:rsidRDefault="00704EB4" w:rsidP="00704EB4">
      <w:pPr>
        <w:pStyle w:val="ListParagraph"/>
        <w:numPr>
          <w:ilvl w:val="0"/>
          <w:numId w:val="41"/>
        </w:numPr>
        <w:spacing w:after="0"/>
        <w:rPr>
          <w:rFonts w:eastAsia="Times New Roman" w:cs="Times New Roman"/>
          <w:kern w:val="0"/>
          <w:lang w:eastAsia="en-IN"/>
          <w14:ligatures w14:val="none"/>
        </w:rPr>
      </w:pPr>
      <w:r w:rsidRPr="00D722EE">
        <w:rPr>
          <w:rFonts w:eastAsia="Times New Roman" w:cs="Times New Roman"/>
          <w:b/>
          <w:bCs/>
          <w:kern w:val="0"/>
          <w:lang w:eastAsia="en-IN"/>
          <w14:ligatures w14:val="none"/>
        </w:rPr>
        <w:t>Subscription &amp; Resource Group</w:t>
      </w:r>
      <w:r w:rsidRPr="00D722EE">
        <w:rPr>
          <w:rFonts w:eastAsia="Times New Roman" w:cs="Times New Roman"/>
          <w:kern w:val="0"/>
          <w:lang w:eastAsia="en-IN"/>
          <w14:ligatures w14:val="none"/>
        </w:rPr>
        <w:t>: The subscription will automatically be assigned to the VM. Select the appropriate resource group.</w:t>
      </w:r>
    </w:p>
    <w:p w14:paraId="2A45BDFE" w14:textId="44380D3C" w:rsidR="001A3DFE" w:rsidRPr="001A3DFE" w:rsidRDefault="001A3DFE" w:rsidP="00D722EE">
      <w:pPr>
        <w:pStyle w:val="ListParagraph"/>
        <w:spacing w:after="0" w:line="240" w:lineRule="auto"/>
        <w:rPr>
          <w:rFonts w:ascii="Times New Roman" w:eastAsia="Times New Roman" w:hAnsi="Times New Roman" w:cs="Times New Roman"/>
          <w:kern w:val="0"/>
          <w:sz w:val="24"/>
          <w:szCs w:val="24"/>
          <w:lang w:eastAsia="en-IN"/>
          <w14:ligatures w14:val="none"/>
        </w:rPr>
      </w:pPr>
      <w:r w:rsidRPr="001A3DFE">
        <w:rPr>
          <w:noProof/>
          <w:lang w:eastAsia="en-IN"/>
        </w:rPr>
        <w:drawing>
          <wp:inline distT="0" distB="0" distL="0" distR="0" wp14:anchorId="52E80647" wp14:editId="2F6EF966">
            <wp:extent cx="5731510" cy="3720465"/>
            <wp:effectExtent l="0" t="0" r="2540" b="0"/>
            <wp:docPr id="233822139" name="Picture 16" descr="A screenshot of a virtual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22139" name="Picture 16" descr="A screenshot of a virtual machine&#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720465"/>
                    </a:xfrm>
                    <a:prstGeom prst="rect">
                      <a:avLst/>
                    </a:prstGeom>
                    <a:noFill/>
                    <a:ln>
                      <a:noFill/>
                    </a:ln>
                  </pic:spPr>
                </pic:pic>
              </a:graphicData>
            </a:graphic>
          </wp:inline>
        </w:drawing>
      </w:r>
    </w:p>
    <w:p w14:paraId="71A355C0" w14:textId="77777777" w:rsidR="001A3DFE" w:rsidRPr="00D722EE" w:rsidRDefault="001A3DFE" w:rsidP="00D722EE">
      <w:pPr>
        <w:pStyle w:val="ListParagraph"/>
        <w:spacing w:after="0"/>
        <w:rPr>
          <w:rFonts w:eastAsia="Times New Roman" w:cs="Times New Roman"/>
          <w:kern w:val="0"/>
          <w:lang w:eastAsia="en-IN"/>
          <w14:ligatures w14:val="none"/>
        </w:rPr>
      </w:pPr>
    </w:p>
    <w:p w14:paraId="5F47AB54" w14:textId="77777777" w:rsidR="00704EB4" w:rsidRDefault="00704EB4" w:rsidP="00704EB4">
      <w:pPr>
        <w:pStyle w:val="ListParagraph"/>
        <w:numPr>
          <w:ilvl w:val="0"/>
          <w:numId w:val="41"/>
        </w:numPr>
        <w:spacing w:after="0"/>
        <w:rPr>
          <w:rFonts w:eastAsia="Times New Roman" w:cs="Times New Roman"/>
          <w:kern w:val="0"/>
          <w:lang w:eastAsia="en-IN"/>
          <w14:ligatures w14:val="none"/>
        </w:rPr>
      </w:pPr>
      <w:r w:rsidRPr="00D722EE">
        <w:rPr>
          <w:rFonts w:eastAsia="Times New Roman" w:cs="Times New Roman"/>
          <w:b/>
          <w:bCs/>
          <w:kern w:val="0"/>
          <w:lang w:eastAsia="en-IN"/>
          <w14:ligatures w14:val="none"/>
        </w:rPr>
        <w:t>Gallery &amp; Version Details</w:t>
      </w:r>
      <w:r w:rsidRPr="00D722EE">
        <w:rPr>
          <w:rFonts w:eastAsia="Times New Roman" w:cs="Times New Roman"/>
          <w:kern w:val="0"/>
          <w:lang w:eastAsia="en-IN"/>
          <w14:ligatures w14:val="none"/>
        </w:rPr>
        <w:t>: Add gallery details and version information. Keep other options as they are.</w:t>
      </w:r>
    </w:p>
    <w:p w14:paraId="48FF4D8A" w14:textId="24D46A13" w:rsidR="009A6EEA" w:rsidRPr="009A6EEA" w:rsidRDefault="009A6EEA" w:rsidP="00D722EE">
      <w:pPr>
        <w:pStyle w:val="ListParagraph"/>
        <w:spacing w:after="0" w:line="240" w:lineRule="auto"/>
        <w:rPr>
          <w:rFonts w:ascii="Times New Roman" w:eastAsia="Times New Roman" w:hAnsi="Times New Roman" w:cs="Times New Roman"/>
          <w:kern w:val="0"/>
          <w:sz w:val="24"/>
          <w:szCs w:val="24"/>
          <w:lang w:eastAsia="en-IN"/>
          <w14:ligatures w14:val="none"/>
        </w:rPr>
      </w:pPr>
      <w:r w:rsidRPr="009A6EEA">
        <w:rPr>
          <w:noProof/>
          <w:lang w:eastAsia="en-IN"/>
        </w:rPr>
        <w:lastRenderedPageBreak/>
        <w:drawing>
          <wp:inline distT="0" distB="0" distL="0" distR="0" wp14:anchorId="4BFD219C" wp14:editId="06206DB2">
            <wp:extent cx="4724400" cy="3350419"/>
            <wp:effectExtent l="0" t="0" r="0" b="2540"/>
            <wp:docPr id="383723383"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23383" name="Picture 17"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28608" cy="3353403"/>
                    </a:xfrm>
                    <a:prstGeom prst="rect">
                      <a:avLst/>
                    </a:prstGeom>
                    <a:noFill/>
                    <a:ln>
                      <a:noFill/>
                    </a:ln>
                  </pic:spPr>
                </pic:pic>
              </a:graphicData>
            </a:graphic>
          </wp:inline>
        </w:drawing>
      </w:r>
    </w:p>
    <w:p w14:paraId="47DA32D5" w14:textId="77777777" w:rsidR="009F179B" w:rsidRPr="00D722EE" w:rsidRDefault="009F179B" w:rsidP="00D722EE">
      <w:pPr>
        <w:pStyle w:val="ListParagraph"/>
        <w:spacing w:after="0"/>
        <w:rPr>
          <w:rFonts w:eastAsia="Times New Roman" w:cs="Times New Roman"/>
          <w:kern w:val="0"/>
          <w:lang w:eastAsia="en-IN"/>
          <w14:ligatures w14:val="none"/>
        </w:rPr>
      </w:pPr>
    </w:p>
    <w:p w14:paraId="5B849F2A" w14:textId="77777777" w:rsidR="00704EB4" w:rsidRDefault="00704EB4" w:rsidP="00704EB4">
      <w:pPr>
        <w:pStyle w:val="ListParagraph"/>
        <w:numPr>
          <w:ilvl w:val="0"/>
          <w:numId w:val="41"/>
        </w:numPr>
        <w:spacing w:after="0"/>
        <w:rPr>
          <w:rFonts w:eastAsia="Times New Roman" w:cs="Times New Roman"/>
          <w:kern w:val="0"/>
          <w:lang w:eastAsia="en-IN"/>
          <w14:ligatures w14:val="none"/>
        </w:rPr>
      </w:pPr>
      <w:r w:rsidRPr="00D722EE">
        <w:rPr>
          <w:rFonts w:eastAsia="Times New Roman" w:cs="Times New Roman"/>
          <w:b/>
          <w:bCs/>
          <w:kern w:val="0"/>
          <w:lang w:eastAsia="en-IN"/>
          <w14:ligatures w14:val="none"/>
        </w:rPr>
        <w:t>Review and Create</w:t>
      </w:r>
      <w:r w:rsidRPr="00D722EE">
        <w:rPr>
          <w:rFonts w:eastAsia="Times New Roman" w:cs="Times New Roman"/>
          <w:kern w:val="0"/>
          <w:lang w:eastAsia="en-IN"/>
          <w14:ligatures w14:val="none"/>
        </w:rPr>
        <w:t>: Click on "Review and Create" and, once validation passes, click "Create."</w:t>
      </w:r>
    </w:p>
    <w:p w14:paraId="126593A0" w14:textId="10A5410F" w:rsidR="005F3452" w:rsidRPr="005F3452" w:rsidRDefault="005F3452" w:rsidP="00D722EE">
      <w:pPr>
        <w:pStyle w:val="ListParagraph"/>
        <w:spacing w:after="0" w:line="240" w:lineRule="auto"/>
        <w:rPr>
          <w:rFonts w:ascii="Times New Roman" w:eastAsia="Times New Roman" w:hAnsi="Times New Roman" w:cs="Times New Roman"/>
          <w:kern w:val="0"/>
          <w:sz w:val="24"/>
          <w:szCs w:val="24"/>
          <w:lang w:eastAsia="en-IN"/>
          <w14:ligatures w14:val="none"/>
        </w:rPr>
      </w:pPr>
      <w:r w:rsidRPr="005F3452">
        <w:rPr>
          <w:noProof/>
          <w:lang w:eastAsia="en-IN"/>
        </w:rPr>
        <w:drawing>
          <wp:inline distT="0" distB="0" distL="0" distR="0" wp14:anchorId="0E45449A" wp14:editId="3EB97389">
            <wp:extent cx="4292600" cy="3473450"/>
            <wp:effectExtent l="0" t="0" r="0" b="0"/>
            <wp:docPr id="1085672502"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72502" name="Picture 18"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00951" cy="3480207"/>
                    </a:xfrm>
                    <a:prstGeom prst="rect">
                      <a:avLst/>
                    </a:prstGeom>
                    <a:noFill/>
                    <a:ln>
                      <a:noFill/>
                    </a:ln>
                  </pic:spPr>
                </pic:pic>
              </a:graphicData>
            </a:graphic>
          </wp:inline>
        </w:drawing>
      </w:r>
    </w:p>
    <w:p w14:paraId="5BA31AF7" w14:textId="09FE23C9" w:rsidR="004B2AF1" w:rsidRPr="004B2AF1" w:rsidRDefault="004B2AF1" w:rsidP="004B2AF1">
      <w:pPr>
        <w:pStyle w:val="ListParagraph"/>
        <w:spacing w:after="0"/>
        <w:rPr>
          <w:rFonts w:eastAsia="Times New Roman" w:cs="Times New Roman"/>
          <w:b/>
          <w:bCs/>
          <w:kern w:val="0"/>
          <w:lang w:eastAsia="en-IN"/>
          <w14:ligatures w14:val="none"/>
        </w:rPr>
      </w:pPr>
      <w:r>
        <w:rPr>
          <w:rFonts w:eastAsia="Times New Roman" w:cs="Times New Roman"/>
          <w:b/>
          <w:bCs/>
          <w:kern w:val="0"/>
          <w:lang w:eastAsia="en-IN"/>
          <w14:ligatures w14:val="none"/>
        </w:rPr>
        <w:lastRenderedPageBreak/>
        <w:br/>
      </w:r>
      <w:r w:rsidRPr="004B2AF1">
        <w:rPr>
          <w:rFonts w:eastAsia="Times New Roman" w:cs="Times New Roman"/>
          <w:b/>
          <w:bCs/>
          <w:noProof/>
          <w:kern w:val="0"/>
          <w:lang w:eastAsia="en-IN"/>
          <w14:ligatures w14:val="none"/>
        </w:rPr>
        <w:drawing>
          <wp:inline distT="0" distB="0" distL="0" distR="0" wp14:anchorId="14C4C415" wp14:editId="0A41CA00">
            <wp:extent cx="4292600" cy="4257883"/>
            <wp:effectExtent l="0" t="0" r="0" b="9525"/>
            <wp:docPr id="1442014180" name="Picture 21" descr="A screenshot of a screen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14180" name="Picture 21" descr="A screenshot of a screenshot&#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97811" cy="4263052"/>
                    </a:xfrm>
                    <a:prstGeom prst="rect">
                      <a:avLst/>
                    </a:prstGeom>
                    <a:noFill/>
                    <a:ln>
                      <a:noFill/>
                    </a:ln>
                  </pic:spPr>
                </pic:pic>
              </a:graphicData>
            </a:graphic>
          </wp:inline>
        </w:drawing>
      </w:r>
    </w:p>
    <w:p w14:paraId="02F1EC89" w14:textId="1B4E5E8F" w:rsidR="005F3452" w:rsidRDefault="005F3452" w:rsidP="005F3452">
      <w:pPr>
        <w:pStyle w:val="ListParagraph"/>
        <w:spacing w:after="0"/>
        <w:rPr>
          <w:rFonts w:eastAsia="Times New Roman" w:cs="Times New Roman"/>
          <w:b/>
          <w:bCs/>
          <w:kern w:val="0"/>
          <w:lang w:eastAsia="en-IN"/>
          <w14:ligatures w14:val="none"/>
        </w:rPr>
      </w:pPr>
    </w:p>
    <w:p w14:paraId="6752DB4B" w14:textId="77777777" w:rsidR="005F3452" w:rsidRPr="00D722EE" w:rsidRDefault="005F3452" w:rsidP="00D722EE">
      <w:pPr>
        <w:pStyle w:val="ListParagraph"/>
        <w:spacing w:after="0"/>
        <w:rPr>
          <w:rFonts w:eastAsia="Times New Roman" w:cs="Times New Roman"/>
          <w:kern w:val="0"/>
          <w:lang w:eastAsia="en-IN"/>
          <w14:ligatures w14:val="none"/>
        </w:rPr>
      </w:pPr>
    </w:p>
    <w:p w14:paraId="09DAEC72" w14:textId="77777777" w:rsidR="00704EB4" w:rsidRDefault="00704EB4" w:rsidP="00704EB4">
      <w:pPr>
        <w:pStyle w:val="ListParagraph"/>
        <w:numPr>
          <w:ilvl w:val="0"/>
          <w:numId w:val="41"/>
        </w:numPr>
        <w:spacing w:after="0"/>
        <w:rPr>
          <w:rFonts w:eastAsia="Times New Roman" w:cs="Times New Roman"/>
          <w:kern w:val="0"/>
          <w:lang w:eastAsia="en-IN"/>
          <w14:ligatures w14:val="none"/>
        </w:rPr>
      </w:pPr>
      <w:r w:rsidRPr="00D722EE">
        <w:rPr>
          <w:rFonts w:eastAsia="Times New Roman" w:cs="Times New Roman"/>
          <w:b/>
          <w:bCs/>
          <w:kern w:val="0"/>
          <w:lang w:eastAsia="en-IN"/>
          <w14:ligatures w14:val="none"/>
        </w:rPr>
        <w:t>Image Creation</w:t>
      </w:r>
      <w:r w:rsidRPr="00D722EE">
        <w:rPr>
          <w:rFonts w:eastAsia="Times New Roman" w:cs="Times New Roman"/>
          <w:kern w:val="0"/>
          <w:lang w:eastAsia="en-IN"/>
          <w14:ligatures w14:val="none"/>
        </w:rPr>
        <w:t>: The VM will stop, and the image creation process will begin. You will see a "Work in Progress" message.</w:t>
      </w:r>
    </w:p>
    <w:p w14:paraId="29B1D9A1" w14:textId="253E86A9" w:rsidR="008F5465" w:rsidRPr="008F5465" w:rsidRDefault="008F5465" w:rsidP="00D722EE">
      <w:pPr>
        <w:pStyle w:val="ListParagraph"/>
        <w:spacing w:after="0" w:line="240" w:lineRule="auto"/>
        <w:rPr>
          <w:rFonts w:ascii="Times New Roman" w:eastAsia="Times New Roman" w:hAnsi="Times New Roman" w:cs="Times New Roman"/>
          <w:kern w:val="0"/>
          <w:sz w:val="24"/>
          <w:szCs w:val="24"/>
          <w:lang w:eastAsia="en-IN"/>
          <w14:ligatures w14:val="none"/>
        </w:rPr>
      </w:pPr>
      <w:r w:rsidRPr="008F5465">
        <w:rPr>
          <w:noProof/>
          <w:lang w:eastAsia="en-IN"/>
        </w:rPr>
        <w:drawing>
          <wp:inline distT="0" distB="0" distL="0" distR="0" wp14:anchorId="09F57C65" wp14:editId="18AB20DF">
            <wp:extent cx="5731510" cy="1791335"/>
            <wp:effectExtent l="0" t="0" r="2540" b="0"/>
            <wp:docPr id="178774910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49102" name="Picture 22"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791335"/>
                    </a:xfrm>
                    <a:prstGeom prst="rect">
                      <a:avLst/>
                    </a:prstGeom>
                    <a:noFill/>
                    <a:ln>
                      <a:noFill/>
                    </a:ln>
                  </pic:spPr>
                </pic:pic>
              </a:graphicData>
            </a:graphic>
          </wp:inline>
        </w:drawing>
      </w:r>
    </w:p>
    <w:p w14:paraId="417D8431" w14:textId="77777777" w:rsidR="008F5465" w:rsidRDefault="008F5465" w:rsidP="00D722EE">
      <w:pPr>
        <w:pStyle w:val="ListParagraph"/>
        <w:spacing w:after="0"/>
        <w:rPr>
          <w:rFonts w:eastAsia="Times New Roman" w:cs="Times New Roman"/>
          <w:kern w:val="0"/>
          <w:lang w:eastAsia="en-IN"/>
          <w14:ligatures w14:val="none"/>
        </w:rPr>
      </w:pPr>
    </w:p>
    <w:p w14:paraId="4C2748A5" w14:textId="77777777" w:rsidR="00C670EE" w:rsidRPr="00D722EE" w:rsidRDefault="00C670EE" w:rsidP="00D722EE">
      <w:pPr>
        <w:pStyle w:val="ListParagraph"/>
        <w:spacing w:after="0"/>
        <w:rPr>
          <w:rFonts w:eastAsia="Times New Roman" w:cs="Times New Roman"/>
          <w:kern w:val="0"/>
          <w:lang w:eastAsia="en-IN"/>
          <w14:ligatures w14:val="none"/>
        </w:rPr>
      </w:pPr>
    </w:p>
    <w:p w14:paraId="2EAD9141" w14:textId="77777777" w:rsidR="00704EB4" w:rsidRDefault="00704EB4" w:rsidP="00704EB4">
      <w:pPr>
        <w:pStyle w:val="ListParagraph"/>
        <w:numPr>
          <w:ilvl w:val="0"/>
          <w:numId w:val="41"/>
        </w:numPr>
        <w:spacing w:after="0"/>
        <w:rPr>
          <w:rFonts w:eastAsia="Times New Roman" w:cs="Times New Roman"/>
          <w:kern w:val="0"/>
          <w:lang w:eastAsia="en-IN"/>
          <w14:ligatures w14:val="none"/>
        </w:rPr>
      </w:pPr>
      <w:r w:rsidRPr="00D722EE">
        <w:rPr>
          <w:rFonts w:eastAsia="Times New Roman" w:cs="Times New Roman"/>
          <w:b/>
          <w:bCs/>
          <w:kern w:val="0"/>
          <w:lang w:eastAsia="en-IN"/>
          <w14:ligatures w14:val="none"/>
        </w:rPr>
        <w:t>Image Deployment</w:t>
      </w:r>
      <w:r w:rsidRPr="00D722EE">
        <w:rPr>
          <w:rFonts w:eastAsia="Times New Roman" w:cs="Times New Roman"/>
          <w:kern w:val="0"/>
          <w:lang w:eastAsia="en-IN"/>
          <w14:ligatures w14:val="none"/>
        </w:rPr>
        <w:t>: Once deployment is complete, navigate to the resource section.</w:t>
      </w:r>
    </w:p>
    <w:p w14:paraId="7466C7B0" w14:textId="0F6D046F" w:rsidR="00F50352" w:rsidRPr="00F50352" w:rsidRDefault="00F50352" w:rsidP="00D722EE">
      <w:pPr>
        <w:pStyle w:val="ListParagraph"/>
        <w:spacing w:after="0" w:line="240" w:lineRule="auto"/>
        <w:rPr>
          <w:rFonts w:ascii="Times New Roman" w:eastAsia="Times New Roman" w:hAnsi="Times New Roman" w:cs="Times New Roman"/>
          <w:kern w:val="0"/>
          <w:sz w:val="24"/>
          <w:szCs w:val="24"/>
          <w:lang w:eastAsia="en-IN"/>
          <w14:ligatures w14:val="none"/>
        </w:rPr>
      </w:pPr>
      <w:r w:rsidRPr="00F50352">
        <w:rPr>
          <w:noProof/>
          <w:lang w:eastAsia="en-IN"/>
        </w:rPr>
        <w:lastRenderedPageBreak/>
        <w:drawing>
          <wp:inline distT="0" distB="0" distL="0" distR="0" wp14:anchorId="7AF06BDC" wp14:editId="7C485B41">
            <wp:extent cx="5731510" cy="2332990"/>
            <wp:effectExtent l="0" t="0" r="2540" b="0"/>
            <wp:docPr id="536844735"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4735" name="Picture 23" descr="A screenshot of a computer&#10;&#10;AI-generated content may be incorrect."/>
                    <pic:cNvPicPr>
                      <a:picLocks noChangeAspect="1" noChangeArrowheads="1"/>
                    </pic:cNvPicPr>
                  </pic:nvPicPr>
                  <pic:blipFill rotWithShape="1">
                    <a:blip r:embed="rId51">
                      <a:extLst>
                        <a:ext uri="{28A0092B-C50C-407E-A947-70E740481C1C}">
                          <a14:useLocalDpi xmlns:a14="http://schemas.microsoft.com/office/drawing/2010/main" val="0"/>
                        </a:ext>
                      </a:extLst>
                    </a:blip>
                    <a:srcRect t="5163"/>
                    <a:stretch/>
                  </pic:blipFill>
                  <pic:spPr bwMode="auto">
                    <a:xfrm>
                      <a:off x="0" y="0"/>
                      <a:ext cx="5731510" cy="2332990"/>
                    </a:xfrm>
                    <a:prstGeom prst="rect">
                      <a:avLst/>
                    </a:prstGeom>
                    <a:noFill/>
                    <a:ln>
                      <a:noFill/>
                    </a:ln>
                    <a:extLst>
                      <a:ext uri="{53640926-AAD7-44D8-BBD7-CCE9431645EC}">
                        <a14:shadowObscured xmlns:a14="http://schemas.microsoft.com/office/drawing/2010/main"/>
                      </a:ext>
                    </a:extLst>
                  </pic:spPr>
                </pic:pic>
              </a:graphicData>
            </a:graphic>
          </wp:inline>
        </w:drawing>
      </w:r>
    </w:p>
    <w:p w14:paraId="3479948E" w14:textId="77777777" w:rsidR="00F50352" w:rsidRPr="00D722EE" w:rsidRDefault="00F50352" w:rsidP="00D722EE">
      <w:pPr>
        <w:pStyle w:val="ListParagraph"/>
        <w:spacing w:after="0"/>
        <w:rPr>
          <w:rFonts w:eastAsia="Times New Roman" w:cs="Times New Roman"/>
          <w:kern w:val="0"/>
          <w:lang w:eastAsia="en-IN"/>
          <w14:ligatures w14:val="none"/>
        </w:rPr>
      </w:pPr>
    </w:p>
    <w:p w14:paraId="53AA3B29" w14:textId="77777777" w:rsidR="00704EB4" w:rsidRDefault="00704EB4" w:rsidP="00704EB4">
      <w:pPr>
        <w:pStyle w:val="ListParagraph"/>
        <w:numPr>
          <w:ilvl w:val="0"/>
          <w:numId w:val="41"/>
        </w:numPr>
        <w:spacing w:after="0"/>
        <w:rPr>
          <w:rFonts w:eastAsia="Times New Roman" w:cs="Times New Roman"/>
          <w:kern w:val="0"/>
          <w:lang w:eastAsia="en-IN"/>
          <w14:ligatures w14:val="none"/>
        </w:rPr>
      </w:pPr>
      <w:r w:rsidRPr="00D722EE">
        <w:rPr>
          <w:rFonts w:eastAsia="Times New Roman" w:cs="Times New Roman"/>
          <w:b/>
          <w:bCs/>
          <w:kern w:val="0"/>
          <w:lang w:eastAsia="en-IN"/>
          <w14:ligatures w14:val="none"/>
        </w:rPr>
        <w:t>Access the Created Image</w:t>
      </w:r>
      <w:r w:rsidRPr="00D722EE">
        <w:rPr>
          <w:rFonts w:eastAsia="Times New Roman" w:cs="Times New Roman"/>
          <w:kern w:val="0"/>
          <w:lang w:eastAsia="en-IN"/>
          <w14:ligatures w14:val="none"/>
        </w:rPr>
        <w:t>: The newly created image will be displayed.</w:t>
      </w:r>
    </w:p>
    <w:p w14:paraId="36C0F32F" w14:textId="78C7DAE0" w:rsidR="0040414B" w:rsidRPr="0040414B" w:rsidRDefault="0040414B" w:rsidP="00D722EE">
      <w:pPr>
        <w:pStyle w:val="ListParagraph"/>
        <w:spacing w:after="0" w:line="240" w:lineRule="auto"/>
        <w:rPr>
          <w:rFonts w:ascii="Times New Roman" w:eastAsia="Times New Roman" w:hAnsi="Times New Roman" w:cs="Times New Roman"/>
          <w:kern w:val="0"/>
          <w:sz w:val="24"/>
          <w:szCs w:val="24"/>
          <w:lang w:eastAsia="en-IN"/>
          <w14:ligatures w14:val="none"/>
        </w:rPr>
      </w:pPr>
      <w:r w:rsidRPr="0040414B">
        <w:rPr>
          <w:noProof/>
          <w:lang w:eastAsia="en-IN"/>
        </w:rPr>
        <w:drawing>
          <wp:inline distT="0" distB="0" distL="0" distR="0" wp14:anchorId="245A4976" wp14:editId="599EBF83">
            <wp:extent cx="5731510" cy="1124585"/>
            <wp:effectExtent l="0" t="0" r="2540" b="0"/>
            <wp:docPr id="637035946"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35946" name="Picture 26" descr="A screenshot of a computer&#10;&#10;AI-generated content may be incorrect."/>
                    <pic:cNvPicPr>
                      <a:picLocks noChangeAspect="1" noChangeArrowheads="1"/>
                    </pic:cNvPicPr>
                  </pic:nvPicPr>
                  <pic:blipFill rotWithShape="1">
                    <a:blip r:embed="rId52">
                      <a:extLst>
                        <a:ext uri="{28A0092B-C50C-407E-A947-70E740481C1C}">
                          <a14:useLocalDpi xmlns:a14="http://schemas.microsoft.com/office/drawing/2010/main" val="0"/>
                        </a:ext>
                      </a:extLst>
                    </a:blip>
                    <a:srcRect t="8759"/>
                    <a:stretch/>
                  </pic:blipFill>
                  <pic:spPr bwMode="auto">
                    <a:xfrm>
                      <a:off x="0" y="0"/>
                      <a:ext cx="5731510" cy="1124585"/>
                    </a:xfrm>
                    <a:prstGeom prst="rect">
                      <a:avLst/>
                    </a:prstGeom>
                    <a:noFill/>
                    <a:ln>
                      <a:noFill/>
                    </a:ln>
                    <a:extLst>
                      <a:ext uri="{53640926-AAD7-44D8-BBD7-CCE9431645EC}">
                        <a14:shadowObscured xmlns:a14="http://schemas.microsoft.com/office/drawing/2010/main"/>
                      </a:ext>
                    </a:extLst>
                  </pic:spPr>
                </pic:pic>
              </a:graphicData>
            </a:graphic>
          </wp:inline>
        </w:drawing>
      </w:r>
    </w:p>
    <w:p w14:paraId="1B179CE2" w14:textId="27CFAD0F" w:rsidR="00E40098" w:rsidRPr="00D722EE" w:rsidRDefault="00E40098" w:rsidP="00D722EE">
      <w:pPr>
        <w:pStyle w:val="ListParagraph"/>
        <w:spacing w:after="0" w:line="240" w:lineRule="auto"/>
        <w:rPr>
          <w:rFonts w:ascii="Times New Roman" w:eastAsia="Times New Roman" w:hAnsi="Times New Roman" w:cs="Times New Roman"/>
          <w:kern w:val="0"/>
          <w:sz w:val="24"/>
          <w:szCs w:val="24"/>
          <w:lang w:eastAsia="en-IN"/>
          <w14:ligatures w14:val="none"/>
        </w:rPr>
      </w:pPr>
    </w:p>
    <w:p w14:paraId="55D38CC2" w14:textId="34922F00" w:rsidR="000C09B6" w:rsidRPr="000C09B6" w:rsidRDefault="000C09B6" w:rsidP="000C09B6">
      <w:pPr>
        <w:pStyle w:val="ListParagraph"/>
        <w:rPr>
          <w:rFonts w:eastAsia="Times New Roman" w:cs="Times New Roman"/>
          <w:kern w:val="0"/>
          <w:lang w:eastAsia="en-IN"/>
          <w14:ligatures w14:val="none"/>
        </w:rPr>
      </w:pPr>
      <w:r w:rsidRPr="000C09B6">
        <w:rPr>
          <w:rFonts w:eastAsia="Times New Roman" w:cs="Times New Roman"/>
          <w:noProof/>
          <w:kern w:val="0"/>
          <w:lang w:eastAsia="en-IN"/>
          <w14:ligatures w14:val="none"/>
        </w:rPr>
        <w:drawing>
          <wp:inline distT="0" distB="0" distL="0" distR="0" wp14:anchorId="1C53CC5B" wp14:editId="4D6A2F64">
            <wp:extent cx="5731510" cy="2339340"/>
            <wp:effectExtent l="0" t="0" r="2540" b="3810"/>
            <wp:docPr id="105546571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65718" name="Picture 28" descr="A screenshot of a computer&#10;&#10;AI-generated content may be incorrect."/>
                    <pic:cNvPicPr>
                      <a:picLocks noChangeAspect="1" noChangeArrowheads="1"/>
                    </pic:cNvPicPr>
                  </pic:nvPicPr>
                  <pic:blipFill rotWithShape="1">
                    <a:blip r:embed="rId53">
                      <a:extLst>
                        <a:ext uri="{28A0092B-C50C-407E-A947-70E740481C1C}">
                          <a14:useLocalDpi xmlns:a14="http://schemas.microsoft.com/office/drawing/2010/main" val="0"/>
                        </a:ext>
                      </a:extLst>
                    </a:blip>
                    <a:srcRect t="5635"/>
                    <a:stretch/>
                  </pic:blipFill>
                  <pic:spPr bwMode="auto">
                    <a:xfrm>
                      <a:off x="0" y="0"/>
                      <a:ext cx="5731510" cy="2339340"/>
                    </a:xfrm>
                    <a:prstGeom prst="rect">
                      <a:avLst/>
                    </a:prstGeom>
                    <a:noFill/>
                    <a:ln>
                      <a:noFill/>
                    </a:ln>
                    <a:extLst>
                      <a:ext uri="{53640926-AAD7-44D8-BBD7-CCE9431645EC}">
                        <a14:shadowObscured xmlns:a14="http://schemas.microsoft.com/office/drawing/2010/main"/>
                      </a:ext>
                    </a:extLst>
                  </pic:spPr>
                </pic:pic>
              </a:graphicData>
            </a:graphic>
          </wp:inline>
        </w:drawing>
      </w:r>
    </w:p>
    <w:p w14:paraId="6B67F9BC" w14:textId="77777777" w:rsidR="00E40098" w:rsidRPr="00D722EE" w:rsidRDefault="00E40098" w:rsidP="00D722EE">
      <w:pPr>
        <w:pStyle w:val="ListParagraph"/>
        <w:spacing w:after="0"/>
        <w:rPr>
          <w:rFonts w:eastAsia="Times New Roman" w:cs="Times New Roman"/>
          <w:kern w:val="0"/>
          <w:lang w:eastAsia="en-IN"/>
          <w14:ligatures w14:val="none"/>
        </w:rPr>
      </w:pPr>
    </w:p>
    <w:p w14:paraId="44AC77D9" w14:textId="77777777" w:rsidR="00704EB4" w:rsidRPr="00D722EE" w:rsidRDefault="00704EB4" w:rsidP="00704EB4">
      <w:pPr>
        <w:pStyle w:val="ListParagraph"/>
        <w:numPr>
          <w:ilvl w:val="0"/>
          <w:numId w:val="41"/>
        </w:numPr>
        <w:spacing w:after="0"/>
        <w:rPr>
          <w:rFonts w:eastAsia="Times New Roman" w:cs="Times New Roman"/>
          <w:kern w:val="0"/>
          <w:lang w:eastAsia="en-IN"/>
          <w14:ligatures w14:val="none"/>
        </w:rPr>
      </w:pPr>
      <w:r w:rsidRPr="00D722EE">
        <w:rPr>
          <w:rFonts w:eastAsia="Times New Roman" w:cs="Times New Roman"/>
          <w:b/>
          <w:bCs/>
          <w:kern w:val="0"/>
          <w:lang w:eastAsia="en-IN"/>
          <w14:ligatures w14:val="none"/>
        </w:rPr>
        <w:t>Delete Base VM</w:t>
      </w:r>
      <w:r w:rsidRPr="00D722EE">
        <w:rPr>
          <w:rFonts w:eastAsia="Times New Roman" w:cs="Times New Roman"/>
          <w:kern w:val="0"/>
          <w:lang w:eastAsia="en-IN"/>
          <w14:ligatures w14:val="none"/>
        </w:rPr>
        <w:t>: Once the image is successfully created, you may delete the base VM.</w:t>
      </w:r>
    </w:p>
    <w:p w14:paraId="4A7580C0" w14:textId="3B9CDD1F" w:rsidR="00502B84" w:rsidRDefault="00704EB4" w:rsidP="00D722EE">
      <w:pPr>
        <w:pStyle w:val="ListParagraph"/>
        <w:rPr>
          <w:noProof/>
        </w:rPr>
      </w:pPr>
      <w:r w:rsidRPr="00D722EE">
        <w:rPr>
          <w:rFonts w:eastAsia="Times New Roman" w:cs="Times New Roman"/>
          <w:kern w:val="0"/>
          <w:lang w:eastAsia="en-IN"/>
          <w14:ligatures w14:val="none"/>
        </w:rPr>
        <w:t xml:space="preserve">This streamlines the process while maintaining clarity and focus. </w:t>
      </w:r>
      <w:r w:rsidR="00AB0BFE">
        <w:rPr>
          <w:rFonts w:eastAsia="Times New Roman" w:cs="Times New Roman"/>
          <w:kern w:val="0"/>
          <w:lang w:eastAsia="en-IN"/>
          <w14:ligatures w14:val="none"/>
        </w:rPr>
        <w:br/>
      </w:r>
    </w:p>
    <w:p w14:paraId="45E4E3FA" w14:textId="77777777" w:rsidR="003B02BE" w:rsidRDefault="003B02BE" w:rsidP="00D722EE">
      <w:pPr>
        <w:pStyle w:val="ListParagraph"/>
        <w:rPr>
          <w:noProof/>
        </w:rPr>
      </w:pPr>
    </w:p>
    <w:p w14:paraId="0D67BEAF" w14:textId="77777777" w:rsidR="00E87815" w:rsidRDefault="00E87815" w:rsidP="00E01E99">
      <w:pPr>
        <w:pStyle w:val="Heading1"/>
        <w:rPr>
          <w:lang w:val="en-GB"/>
        </w:rPr>
      </w:pPr>
      <w:bookmarkStart w:id="12" w:name="_Toc200021959"/>
      <w:r w:rsidRPr="00184D31">
        <w:rPr>
          <w:lang w:val="en-GB"/>
        </w:rPr>
        <w:t>Deploying a License Server for NX</w:t>
      </w:r>
      <w:bookmarkEnd w:id="12"/>
      <w:r w:rsidRPr="00184D31">
        <w:rPr>
          <w:lang w:val="en-GB"/>
        </w:rPr>
        <w:t xml:space="preserve"> </w:t>
      </w:r>
    </w:p>
    <w:p w14:paraId="600AF18D" w14:textId="77777777" w:rsidR="00E87815" w:rsidRDefault="00E87815" w:rsidP="00E87815">
      <w:pPr>
        <w:jc w:val="both"/>
        <w:rPr>
          <w:lang w:val="en-GB"/>
        </w:rPr>
      </w:pPr>
      <w:r>
        <w:rPr>
          <w:lang w:val="en-GB"/>
        </w:rPr>
        <w:t>Before we create AVD Virtual Machines with NX installed on them, we need to configure or setup the license server to run the NX on AVD session Hosts. For the license server setup, we need to install a Windows VM in azure and then install the Siemens License Server manager in the VM.</w:t>
      </w:r>
    </w:p>
    <w:p w14:paraId="1EE18DFC" w14:textId="77777777" w:rsidR="00E87815" w:rsidRDefault="00E87815" w:rsidP="00E87815">
      <w:pPr>
        <w:rPr>
          <w:lang w:val="en-GB"/>
        </w:rPr>
      </w:pPr>
      <w:r>
        <w:rPr>
          <w:lang w:val="en-GB"/>
        </w:rPr>
        <w:t>Follow the steps given in the link below to create a Windows Virtual Machine in the Azure</w:t>
      </w:r>
    </w:p>
    <w:p w14:paraId="4E10B544" w14:textId="77777777" w:rsidR="00E87815" w:rsidRDefault="00E87815" w:rsidP="00E87815">
      <w:pPr>
        <w:rPr>
          <w:lang w:val="en-GB"/>
        </w:rPr>
      </w:pPr>
      <w:hyperlink r:id="rId54" w:history="1">
        <w:r w:rsidRPr="004808EA">
          <w:rPr>
            <w:rStyle w:val="Hyperlink"/>
            <w:lang w:val="en-GB"/>
          </w:rPr>
          <w:t>https://learn.microsoft.com/en-us/azure/virtual-machines/windows/quick-create-portal</w:t>
        </w:r>
      </w:hyperlink>
      <w:r>
        <w:rPr>
          <w:lang w:val="en-GB"/>
        </w:rPr>
        <w:t xml:space="preserve"> </w:t>
      </w:r>
    </w:p>
    <w:p w14:paraId="7206DECC" w14:textId="77777777" w:rsidR="00E87815" w:rsidRDefault="00E87815" w:rsidP="00E87815">
      <w:pPr>
        <w:rPr>
          <w:lang w:val="en-GB"/>
        </w:rPr>
      </w:pPr>
      <w:r>
        <w:rPr>
          <w:lang w:val="en-GB"/>
        </w:rPr>
        <w:t>Once the VM is created, login to the VM and install the License server Manager.</w:t>
      </w:r>
      <w:r>
        <w:rPr>
          <w:lang w:val="en-GB"/>
        </w:rPr>
        <w:br/>
      </w:r>
    </w:p>
    <w:p w14:paraId="0C9E23EF" w14:textId="77777777" w:rsidR="00E87815" w:rsidRDefault="00E87815" w:rsidP="00E87815">
      <w:pPr>
        <w:pStyle w:val="ListParagraph"/>
        <w:numPr>
          <w:ilvl w:val="0"/>
          <w:numId w:val="26"/>
        </w:numPr>
        <w:rPr>
          <w:lang w:val="en-GB"/>
        </w:rPr>
      </w:pPr>
      <w:r w:rsidRPr="00363E95">
        <w:t>Start by clicking on the link, which will bring you to Siemens License Server Downloads.</w:t>
      </w:r>
      <w:r w:rsidRPr="00363E95">
        <w:rPr>
          <w:lang w:val="en-GB"/>
        </w:rPr>
        <w:t xml:space="preserve"> </w:t>
      </w:r>
      <w:r>
        <w:rPr>
          <w:lang w:val="en-GB"/>
        </w:rPr>
        <w:t xml:space="preserve">And download “SiemensLicenseServer_v4.2.0.0_Win64_x86-64.exe” </w:t>
      </w:r>
    </w:p>
    <w:p w14:paraId="29D549FD" w14:textId="77777777" w:rsidR="00E87815" w:rsidRPr="0045135D" w:rsidRDefault="00E87815" w:rsidP="00E87815">
      <w:pPr>
        <w:pStyle w:val="ListParagraph"/>
        <w:rPr>
          <w:lang w:val="en-GB"/>
        </w:rPr>
      </w:pPr>
      <w:hyperlink r:id="rId55" w:history="1">
        <w:r w:rsidRPr="00F71ECA">
          <w:rPr>
            <w:rStyle w:val="Hyperlink"/>
            <w:lang w:val="en-GB"/>
          </w:rPr>
          <w:t>https://support.sw.siemens.com/en-US/product/1586485382/download/202410063</w:t>
        </w:r>
      </w:hyperlink>
    </w:p>
    <w:p w14:paraId="7684314B" w14:textId="77777777" w:rsidR="00E87815" w:rsidRDefault="00E87815" w:rsidP="00E87815">
      <w:pPr>
        <w:rPr>
          <w:lang w:val="en-GB"/>
        </w:rPr>
      </w:pPr>
    </w:p>
    <w:p w14:paraId="486407E7" w14:textId="77777777" w:rsidR="00E87815" w:rsidRDefault="00E87815" w:rsidP="00E87815">
      <w:r w:rsidRPr="006D3E59">
        <w:rPr>
          <w:noProof/>
        </w:rPr>
        <w:drawing>
          <wp:inline distT="0" distB="0" distL="0" distR="0" wp14:anchorId="1FBB308E" wp14:editId="6B426956">
            <wp:extent cx="5731510" cy="659130"/>
            <wp:effectExtent l="0" t="0" r="2540" b="7620"/>
            <wp:docPr id="12756629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659130"/>
                    </a:xfrm>
                    <a:prstGeom prst="rect">
                      <a:avLst/>
                    </a:prstGeom>
                    <a:noFill/>
                    <a:ln>
                      <a:noFill/>
                    </a:ln>
                  </pic:spPr>
                </pic:pic>
              </a:graphicData>
            </a:graphic>
          </wp:inline>
        </w:drawing>
      </w:r>
    </w:p>
    <w:p w14:paraId="408FF3EC" w14:textId="77777777" w:rsidR="00E87815" w:rsidRPr="006D3E59" w:rsidRDefault="00E87815" w:rsidP="00E87815">
      <w:pPr>
        <w:pStyle w:val="ListParagraph"/>
        <w:numPr>
          <w:ilvl w:val="0"/>
          <w:numId w:val="26"/>
        </w:numPr>
      </w:pPr>
      <w:r>
        <w:t xml:space="preserve">Right click on the package below and </w:t>
      </w:r>
      <w:proofErr w:type="gramStart"/>
      <w:r>
        <w:t>Run</w:t>
      </w:r>
      <w:proofErr w:type="gramEnd"/>
      <w:r>
        <w:t xml:space="preserve"> as administrator </w:t>
      </w:r>
    </w:p>
    <w:p w14:paraId="6D8D77C1" w14:textId="77777777" w:rsidR="00E87815" w:rsidRDefault="00E87815" w:rsidP="00E87815">
      <w:r w:rsidRPr="0081339C">
        <w:rPr>
          <w:noProof/>
        </w:rPr>
        <w:drawing>
          <wp:inline distT="0" distB="0" distL="0" distR="0" wp14:anchorId="6DCFF975" wp14:editId="5C47B450">
            <wp:extent cx="3540894" cy="514350"/>
            <wp:effectExtent l="0" t="0" r="2540" b="0"/>
            <wp:docPr id="1369202297" name="Picture 7" descr="A close 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23591" name="Picture 7" descr="A close up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42619" cy="514601"/>
                    </a:xfrm>
                    <a:prstGeom prst="rect">
                      <a:avLst/>
                    </a:prstGeom>
                    <a:noFill/>
                    <a:ln>
                      <a:noFill/>
                    </a:ln>
                  </pic:spPr>
                </pic:pic>
              </a:graphicData>
            </a:graphic>
          </wp:inline>
        </w:drawing>
      </w:r>
    </w:p>
    <w:p w14:paraId="67380AD7" w14:textId="77777777" w:rsidR="00E87815" w:rsidRPr="0081339C" w:rsidRDefault="00E87815" w:rsidP="00E87815"/>
    <w:p w14:paraId="6C04D150" w14:textId="77777777" w:rsidR="00E87815" w:rsidRDefault="00E87815" w:rsidP="00E87815">
      <w:r w:rsidRPr="0081339C">
        <w:rPr>
          <w:noProof/>
        </w:rPr>
        <w:drawing>
          <wp:inline distT="0" distB="0" distL="0" distR="0" wp14:anchorId="04757E33" wp14:editId="4A035E4C">
            <wp:extent cx="3549650" cy="684197"/>
            <wp:effectExtent l="0" t="0" r="0" b="1905"/>
            <wp:docPr id="414532067" name="Picture 9"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74323" name="Picture 9" descr="A white rectangular object with black text&#10;&#10;AI-generated content may be incorrect."/>
                    <pic:cNvPicPr>
                      <a:picLocks noChangeAspect="1" noChangeArrowheads="1"/>
                    </pic:cNvPicPr>
                  </pic:nvPicPr>
                  <pic:blipFill rotWithShape="1">
                    <a:blip r:embed="rId58">
                      <a:extLst>
                        <a:ext uri="{28A0092B-C50C-407E-A947-70E740481C1C}">
                          <a14:useLocalDpi xmlns:a14="http://schemas.microsoft.com/office/drawing/2010/main" val="0"/>
                        </a:ext>
                      </a:extLst>
                    </a:blip>
                    <a:srcRect l="1884"/>
                    <a:stretch/>
                  </pic:blipFill>
                  <pic:spPr bwMode="auto">
                    <a:xfrm>
                      <a:off x="0" y="0"/>
                      <a:ext cx="3623078" cy="698350"/>
                    </a:xfrm>
                    <a:prstGeom prst="rect">
                      <a:avLst/>
                    </a:prstGeom>
                    <a:noFill/>
                    <a:ln>
                      <a:noFill/>
                    </a:ln>
                    <a:extLst>
                      <a:ext uri="{53640926-AAD7-44D8-BBD7-CCE9431645EC}">
                        <a14:shadowObscured xmlns:a14="http://schemas.microsoft.com/office/drawing/2010/main"/>
                      </a:ext>
                    </a:extLst>
                  </pic:spPr>
                </pic:pic>
              </a:graphicData>
            </a:graphic>
          </wp:inline>
        </w:drawing>
      </w:r>
    </w:p>
    <w:p w14:paraId="0FDEE9E5" w14:textId="77777777" w:rsidR="00E87815" w:rsidRPr="0081339C" w:rsidRDefault="00E87815" w:rsidP="00E87815">
      <w:pPr>
        <w:pStyle w:val="ListParagraph"/>
        <w:numPr>
          <w:ilvl w:val="0"/>
          <w:numId w:val="26"/>
        </w:numPr>
      </w:pPr>
      <w:r w:rsidRPr="00D722EE">
        <w:rPr>
          <w:rFonts w:ascii="Arial" w:hAnsi="Arial" w:cs="Arial"/>
          <w:color w:val="000000"/>
          <w:spacing w:val="2"/>
          <w:shd w:val="clear" w:color="auto" w:fill="FFFFFF"/>
        </w:rPr>
        <w:t>Choose your language. Click OK. </w:t>
      </w:r>
    </w:p>
    <w:p w14:paraId="75BFA52B" w14:textId="77777777" w:rsidR="00E87815" w:rsidRDefault="00E87815" w:rsidP="00E87815">
      <w:r w:rsidRPr="0081339C">
        <w:rPr>
          <w:noProof/>
        </w:rPr>
        <w:drawing>
          <wp:inline distT="0" distB="0" distL="0" distR="0" wp14:anchorId="35BB8A10" wp14:editId="326F20DC">
            <wp:extent cx="4787900" cy="1625600"/>
            <wp:effectExtent l="0" t="0" r="0" b="0"/>
            <wp:docPr id="22744091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5923" name="Picture 11" descr="A screenshot of a computer&#10;&#10;AI-generated content may be incorrect."/>
                    <pic:cNvPicPr>
                      <a:picLocks noChangeAspect="1" noChangeArrowheads="1"/>
                    </pic:cNvPicPr>
                  </pic:nvPicPr>
                  <pic:blipFill rotWithShape="1">
                    <a:blip r:embed="rId59">
                      <a:extLst>
                        <a:ext uri="{28A0092B-C50C-407E-A947-70E740481C1C}">
                          <a14:useLocalDpi xmlns:a14="http://schemas.microsoft.com/office/drawing/2010/main" val="0"/>
                        </a:ext>
                      </a:extLst>
                    </a:blip>
                    <a:srcRect l="5208" t="3359" r="11256" b="10679"/>
                    <a:stretch/>
                  </pic:blipFill>
                  <pic:spPr bwMode="auto">
                    <a:xfrm>
                      <a:off x="0" y="0"/>
                      <a:ext cx="4787900" cy="1625600"/>
                    </a:xfrm>
                    <a:prstGeom prst="rect">
                      <a:avLst/>
                    </a:prstGeom>
                    <a:noFill/>
                    <a:ln>
                      <a:noFill/>
                    </a:ln>
                    <a:extLst>
                      <a:ext uri="{53640926-AAD7-44D8-BBD7-CCE9431645EC}">
                        <a14:shadowObscured xmlns:a14="http://schemas.microsoft.com/office/drawing/2010/main"/>
                      </a:ext>
                    </a:extLst>
                  </pic:spPr>
                </pic:pic>
              </a:graphicData>
            </a:graphic>
          </wp:inline>
        </w:drawing>
      </w:r>
    </w:p>
    <w:p w14:paraId="54305E8D" w14:textId="77777777" w:rsidR="00E87815" w:rsidRPr="0081339C" w:rsidRDefault="00E87815" w:rsidP="00E87815">
      <w:pPr>
        <w:pStyle w:val="ListParagraph"/>
        <w:numPr>
          <w:ilvl w:val="0"/>
          <w:numId w:val="26"/>
        </w:numPr>
      </w:pPr>
      <w:r>
        <w:t xml:space="preserve">Click </w:t>
      </w:r>
      <w:proofErr w:type="gramStart"/>
      <w:r>
        <w:t>Next .</w:t>
      </w:r>
      <w:proofErr w:type="gramEnd"/>
    </w:p>
    <w:p w14:paraId="5EA831D8" w14:textId="77777777" w:rsidR="00E87815" w:rsidRDefault="00E87815" w:rsidP="00E87815">
      <w:r w:rsidRPr="0081339C">
        <w:rPr>
          <w:noProof/>
        </w:rPr>
        <w:lastRenderedPageBreak/>
        <w:drawing>
          <wp:inline distT="0" distB="0" distL="0" distR="0" wp14:anchorId="4E0B76C3" wp14:editId="28D7F746">
            <wp:extent cx="5448300" cy="3956050"/>
            <wp:effectExtent l="0" t="0" r="0" b="6350"/>
            <wp:docPr id="87673817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66743" name="Picture 13" descr="A screenshot of a computer&#10;&#10;AI-generated content may be incorrect."/>
                    <pic:cNvPicPr>
                      <a:picLocks noChangeAspect="1" noChangeArrowheads="1"/>
                    </pic:cNvPicPr>
                  </pic:nvPicPr>
                  <pic:blipFill rotWithShape="1">
                    <a:blip r:embed="rId60">
                      <a:extLst>
                        <a:ext uri="{28A0092B-C50C-407E-A947-70E740481C1C}">
                          <a14:useLocalDpi xmlns:a14="http://schemas.microsoft.com/office/drawing/2010/main" val="0"/>
                        </a:ext>
                      </a:extLst>
                    </a:blip>
                    <a:srcRect l="2105" t="2380" r="2837" b="4967"/>
                    <a:stretch/>
                  </pic:blipFill>
                  <pic:spPr bwMode="auto">
                    <a:xfrm>
                      <a:off x="0" y="0"/>
                      <a:ext cx="5448300" cy="3956050"/>
                    </a:xfrm>
                    <a:prstGeom prst="rect">
                      <a:avLst/>
                    </a:prstGeom>
                    <a:noFill/>
                    <a:ln>
                      <a:noFill/>
                    </a:ln>
                    <a:extLst>
                      <a:ext uri="{53640926-AAD7-44D8-BBD7-CCE9431645EC}">
                        <a14:shadowObscured xmlns:a14="http://schemas.microsoft.com/office/drawing/2010/main"/>
                      </a:ext>
                    </a:extLst>
                  </pic:spPr>
                </pic:pic>
              </a:graphicData>
            </a:graphic>
          </wp:inline>
        </w:drawing>
      </w:r>
    </w:p>
    <w:p w14:paraId="3E2E0BBB" w14:textId="3C1AE9A1" w:rsidR="00857096" w:rsidRDefault="00857096">
      <w:pPr>
        <w:pStyle w:val="ListParagraph"/>
        <w:numPr>
          <w:ilvl w:val="0"/>
          <w:numId w:val="26"/>
        </w:numPr>
        <w:rPr>
          <w:ins w:id="13" w:author="Bhagat, Sujata" w:date="2025-03-24T21:44:00Z" w16du:dateUtc="2025-03-24T16:14:00Z"/>
        </w:rPr>
        <w:pPrChange w:id="14" w:author="Bhagat, Sujata" w:date="2025-03-24T21:45:00Z" w16du:dateUtc="2025-03-24T16:15:00Z">
          <w:pPr/>
        </w:pPrChange>
      </w:pPr>
      <w:ins w:id="15" w:author="Bhagat, Sujata" w:date="2025-03-24T21:44:00Z" w16du:dateUtc="2025-03-24T16:14:00Z">
        <w:r>
          <w:t>To import a license file:</w:t>
        </w:r>
      </w:ins>
    </w:p>
    <w:p w14:paraId="0DF0544A" w14:textId="6AFA7709" w:rsidR="00857096" w:rsidRDefault="00857096" w:rsidP="00857096">
      <w:pPr>
        <w:rPr>
          <w:ins w:id="16" w:author="Bhagat, Sujata" w:date="2025-03-24T21:44:00Z" w16du:dateUtc="2025-03-24T16:14:00Z"/>
        </w:rPr>
      </w:pPr>
      <w:ins w:id="17" w:author="Bhagat, Sujata" w:date="2025-03-24T21:44:00Z" w16du:dateUtc="2025-03-24T16:14:00Z">
        <w:r>
          <w:t>Click the "Browse" button to select your license file.</w:t>
        </w:r>
      </w:ins>
    </w:p>
    <w:p w14:paraId="058DDB50" w14:textId="28F77DA5" w:rsidR="00857096" w:rsidRDefault="00857096" w:rsidP="00857096">
      <w:pPr>
        <w:rPr>
          <w:ins w:id="18" w:author="Bhagat, Sujata" w:date="2025-03-24T21:44:00Z" w16du:dateUtc="2025-03-24T16:14:00Z"/>
        </w:rPr>
      </w:pPr>
      <w:ins w:id="19" w:author="Bhagat, Sujata" w:date="2025-03-24T21:44:00Z" w16du:dateUtc="2025-03-24T16:14:00Z">
        <w:r>
          <w:t>If you don't have a license file ready:</w:t>
        </w:r>
      </w:ins>
    </w:p>
    <w:p w14:paraId="2E2351BF" w14:textId="77777777" w:rsidR="00857096" w:rsidRDefault="00857096" w:rsidP="00857096">
      <w:pPr>
        <w:rPr>
          <w:ins w:id="20" w:author="Bhagat, Sujata" w:date="2025-03-24T21:44:00Z" w16du:dateUtc="2025-03-24T16:14:00Z"/>
        </w:rPr>
      </w:pPr>
      <w:ins w:id="21" w:author="Bhagat, Sujata" w:date="2025-03-24T21:44:00Z" w16du:dateUtc="2025-03-24T16:14:00Z">
        <w:r>
          <w:t>You can click "Skip" to proceed without importing a license.</w:t>
        </w:r>
      </w:ins>
    </w:p>
    <w:p w14:paraId="1C03E362" w14:textId="77777777" w:rsidR="00857096" w:rsidRDefault="00857096" w:rsidP="00857096">
      <w:pPr>
        <w:rPr>
          <w:ins w:id="22" w:author="Bhagat, Sujata" w:date="2025-03-24T21:44:00Z" w16du:dateUtc="2025-03-24T16:14:00Z"/>
        </w:rPr>
      </w:pPr>
      <w:ins w:id="23" w:author="Bhagat, Sujata" w:date="2025-03-24T21:44:00Z" w16du:dateUtc="2025-03-24T16:14:00Z">
        <w:r>
          <w:t>You'll have the option to specify a license file later, either: a) After completing the license server installation, or b) By running the installer again.</w:t>
        </w:r>
      </w:ins>
    </w:p>
    <w:p w14:paraId="758D1783" w14:textId="5C36D5A8" w:rsidR="00E87815" w:rsidDel="00857096" w:rsidRDefault="00857096" w:rsidP="00857096">
      <w:pPr>
        <w:rPr>
          <w:del w:id="24" w:author="Bhagat, Sujata" w:date="2025-03-24T21:44:00Z" w16du:dateUtc="2025-03-24T16:14:00Z"/>
        </w:rPr>
      </w:pPr>
      <w:ins w:id="25" w:author="Bhagat, Sujata" w:date="2025-03-24T21:44:00Z" w16du:dateUtc="2025-03-24T16:14:00Z">
        <w:r>
          <w:t>Important note: If you don't provide a valid license file, the license manager service will not start automatically after installation.</w:t>
        </w:r>
      </w:ins>
      <w:del w:id="26" w:author="Bhagat, Sujata" w:date="2025-03-24T21:44:00Z" w16du:dateUtc="2025-03-24T16:14:00Z">
        <w:r w:rsidR="00E87815" w:rsidRPr="00D722EE" w:rsidDel="00857096">
          <w:delText>Import a license file by browsing. Note, if you do not select a license file and then click Skip, you can specify a license file after you install the license server or when you run the installer again. If you do not specify a valid license file, the installer does not start the license manager service.</w:delText>
        </w:r>
      </w:del>
    </w:p>
    <w:p w14:paraId="2960581E" w14:textId="77777777" w:rsidR="00857096" w:rsidRPr="0081339C" w:rsidRDefault="00857096" w:rsidP="00E87815">
      <w:pPr>
        <w:pStyle w:val="ListParagraph"/>
        <w:numPr>
          <w:ilvl w:val="0"/>
          <w:numId w:val="26"/>
        </w:numPr>
        <w:rPr>
          <w:ins w:id="27" w:author="Bhagat, Sujata" w:date="2025-03-24T21:44:00Z" w16du:dateUtc="2025-03-24T16:14:00Z"/>
        </w:rPr>
      </w:pPr>
    </w:p>
    <w:p w14:paraId="40CBF9F2" w14:textId="77777777" w:rsidR="00E87815" w:rsidRPr="00123C2D" w:rsidRDefault="00E87815" w:rsidP="00E87815">
      <w:r w:rsidRPr="00123C2D">
        <w:rPr>
          <w:noProof/>
        </w:rPr>
        <w:lastRenderedPageBreak/>
        <w:drawing>
          <wp:inline distT="0" distB="0" distL="0" distR="0" wp14:anchorId="00360982" wp14:editId="341761DF">
            <wp:extent cx="4794250" cy="3155950"/>
            <wp:effectExtent l="0" t="0" r="6350" b="6350"/>
            <wp:docPr id="903090369" name="Picture 15" descr="A screenshot of a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9766" name="Picture 15" descr="A screenshot of a software&#10;&#10;AI-generated content may be incorrect."/>
                    <pic:cNvPicPr>
                      <a:picLocks noChangeAspect="1" noChangeArrowheads="1"/>
                    </pic:cNvPicPr>
                  </pic:nvPicPr>
                  <pic:blipFill rotWithShape="1">
                    <a:blip r:embed="rId61">
                      <a:extLst>
                        <a:ext uri="{28A0092B-C50C-407E-A947-70E740481C1C}">
                          <a14:useLocalDpi xmlns:a14="http://schemas.microsoft.com/office/drawing/2010/main" val="0"/>
                        </a:ext>
                      </a:extLst>
                    </a:blip>
                    <a:srcRect l="4112" t="4461" r="4567" b="3142"/>
                    <a:stretch/>
                  </pic:blipFill>
                  <pic:spPr bwMode="auto">
                    <a:xfrm>
                      <a:off x="0" y="0"/>
                      <a:ext cx="4797469" cy="3158069"/>
                    </a:xfrm>
                    <a:prstGeom prst="rect">
                      <a:avLst/>
                    </a:prstGeom>
                    <a:noFill/>
                    <a:ln>
                      <a:noFill/>
                    </a:ln>
                    <a:extLst>
                      <a:ext uri="{53640926-AAD7-44D8-BBD7-CCE9431645EC}">
                        <a14:shadowObscured xmlns:a14="http://schemas.microsoft.com/office/drawing/2010/main"/>
                      </a:ext>
                    </a:extLst>
                  </pic:spPr>
                </pic:pic>
              </a:graphicData>
            </a:graphic>
          </wp:inline>
        </w:drawing>
      </w:r>
    </w:p>
    <w:p w14:paraId="6C408E68" w14:textId="385A9024" w:rsidR="00E87815" w:rsidRPr="00123C2D" w:rsidRDefault="00E87815" w:rsidP="00E87815"/>
    <w:p w14:paraId="03A40F4A" w14:textId="4B531838" w:rsidR="00E87815" w:rsidRDefault="00E87815" w:rsidP="00E87815">
      <w:r>
        <w:rPr>
          <w:noProof/>
        </w:rPr>
        <mc:AlternateContent>
          <mc:Choice Requires="wps">
            <w:drawing>
              <wp:anchor distT="0" distB="0" distL="114300" distR="114300" simplePos="0" relativeHeight="251658267" behindDoc="0" locked="0" layoutInCell="1" allowOverlap="1" wp14:anchorId="4DD5022C" wp14:editId="27098041">
                <wp:simplePos x="0" y="0"/>
                <wp:positionH relativeFrom="column">
                  <wp:posOffset>1555750</wp:posOffset>
                </wp:positionH>
                <wp:positionV relativeFrom="paragraph">
                  <wp:posOffset>1561465</wp:posOffset>
                </wp:positionV>
                <wp:extent cx="1631950" cy="146050"/>
                <wp:effectExtent l="0" t="0" r="6350" b="6350"/>
                <wp:wrapNone/>
                <wp:docPr id="2021979022" name="Text Box 5"/>
                <wp:cNvGraphicFramePr/>
                <a:graphic xmlns:a="http://schemas.openxmlformats.org/drawingml/2006/main">
                  <a:graphicData uri="http://schemas.microsoft.com/office/word/2010/wordprocessingShape">
                    <wps:wsp>
                      <wps:cNvSpPr txBox="1"/>
                      <wps:spPr>
                        <a:xfrm>
                          <a:off x="0" y="0"/>
                          <a:ext cx="1631950" cy="146050"/>
                        </a:xfrm>
                        <a:prstGeom prst="rect">
                          <a:avLst/>
                        </a:prstGeom>
                        <a:solidFill>
                          <a:schemeClr val="lt1"/>
                        </a:solidFill>
                        <a:ln w="6350">
                          <a:noFill/>
                        </a:ln>
                      </wps:spPr>
                      <wps:txbx>
                        <w:txbxContent>
                          <w:p w14:paraId="6819E309" w14:textId="77777777" w:rsidR="00E87815" w:rsidRDefault="00E878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5022C" id="Text Box 5" o:spid="_x0000_s1027" type="#_x0000_t202" style="position:absolute;margin-left:122.5pt;margin-top:122.95pt;width:128.5pt;height:11.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" fillcolor="white [3201]" stroked="f" strokeweight=".5pt">
                <v:textbox>
                  <w:txbxContent>
                    <w:p w14:paraId="6819E309" w14:textId="77777777" w:rsidR="00E87815" w:rsidRDefault="00E87815"/>
                  </w:txbxContent>
                </v:textbox>
              </v:shape>
            </w:pict>
          </mc:Fallback>
        </mc:AlternateContent>
      </w:r>
      <w:r w:rsidRPr="00A25769">
        <w:rPr>
          <w:noProof/>
        </w:rPr>
        <w:drawing>
          <wp:inline distT="0" distB="0" distL="0" distR="0" wp14:anchorId="001270D9" wp14:editId="61F2180A">
            <wp:extent cx="5372100" cy="3943350"/>
            <wp:effectExtent l="0" t="0" r="0" b="0"/>
            <wp:docPr id="1068289688" name="Picture 19" descr="A screenshot of a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15291" name="Picture 19" descr="A screenshot of a software&#10;&#10;AI-generated content may be incorrect."/>
                    <pic:cNvPicPr>
                      <a:picLocks noChangeAspect="1" noChangeArrowheads="1"/>
                    </pic:cNvPicPr>
                  </pic:nvPicPr>
                  <pic:blipFill rotWithShape="1">
                    <a:blip r:embed="rId62">
                      <a:extLst>
                        <a:ext uri="{28A0092B-C50C-407E-A947-70E740481C1C}">
                          <a14:useLocalDpi xmlns:a14="http://schemas.microsoft.com/office/drawing/2010/main" val="0"/>
                        </a:ext>
                      </a:extLst>
                    </a:blip>
                    <a:srcRect l="1774" r="4498" b="2634"/>
                    <a:stretch/>
                  </pic:blipFill>
                  <pic:spPr bwMode="auto">
                    <a:xfrm>
                      <a:off x="0" y="0"/>
                      <a:ext cx="5372100" cy="3943350"/>
                    </a:xfrm>
                    <a:prstGeom prst="rect">
                      <a:avLst/>
                    </a:prstGeom>
                    <a:noFill/>
                    <a:ln>
                      <a:noFill/>
                    </a:ln>
                    <a:extLst>
                      <a:ext uri="{53640926-AAD7-44D8-BBD7-CCE9431645EC}">
                        <a14:shadowObscured xmlns:a14="http://schemas.microsoft.com/office/drawing/2010/main"/>
                      </a:ext>
                    </a:extLst>
                  </pic:spPr>
                </pic:pic>
              </a:graphicData>
            </a:graphic>
          </wp:inline>
        </w:drawing>
      </w:r>
    </w:p>
    <w:p w14:paraId="45E6F9B4" w14:textId="42D9E10E" w:rsidR="00866218" w:rsidRDefault="00866218">
      <w:pPr>
        <w:pStyle w:val="ListParagraph"/>
        <w:numPr>
          <w:ilvl w:val="0"/>
          <w:numId w:val="26"/>
        </w:numPr>
        <w:rPr>
          <w:ins w:id="28" w:author="Bhagat, Sujata" w:date="2025-03-24T21:46:00Z" w16du:dateUtc="2025-03-24T16:16:00Z"/>
        </w:rPr>
        <w:pPrChange w:id="29" w:author="Bhagat, Sujata" w:date="2025-03-24T21:46:00Z" w16du:dateUtc="2025-03-24T16:16:00Z">
          <w:pPr/>
        </w:pPrChange>
      </w:pPr>
      <w:ins w:id="30" w:author="Bhagat, Sujata" w:date="2025-03-24T21:46:00Z" w16du:dateUtc="2025-03-24T16:16:00Z">
        <w:r>
          <w:t>The Port Changes window will display:</w:t>
        </w:r>
      </w:ins>
    </w:p>
    <w:p w14:paraId="49064D79" w14:textId="77777777" w:rsidR="00866218" w:rsidRDefault="00866218" w:rsidP="00866218">
      <w:pPr>
        <w:rPr>
          <w:ins w:id="31" w:author="Bhagat, Sujata" w:date="2025-03-24T21:46:00Z" w16du:dateUtc="2025-03-24T16:16:00Z"/>
        </w:rPr>
      </w:pPr>
      <w:ins w:id="32" w:author="Bhagat, Sujata" w:date="2025-03-24T21:46:00Z" w16du:dateUtc="2025-03-24T16:16:00Z">
        <w:r>
          <w:t>License serving port: 29000</w:t>
        </w:r>
      </w:ins>
    </w:p>
    <w:p w14:paraId="11D7080E" w14:textId="77777777" w:rsidR="00866218" w:rsidRDefault="00866218" w:rsidP="00866218">
      <w:pPr>
        <w:rPr>
          <w:ins w:id="33" w:author="Bhagat, Sujata" w:date="2025-03-24T21:46:00Z" w16du:dateUtc="2025-03-24T16:16:00Z"/>
        </w:rPr>
      </w:pPr>
      <w:ins w:id="34" w:author="Bhagat, Sujata" w:date="2025-03-24T21:46:00Z" w16du:dateUtc="2025-03-24T16:16:00Z">
        <w:r>
          <w:t>Vendor daemon port: 29001</w:t>
        </w:r>
      </w:ins>
    </w:p>
    <w:p w14:paraId="5F39AAF2" w14:textId="07D08510" w:rsidR="00866218" w:rsidRDefault="00866218" w:rsidP="00866218">
      <w:pPr>
        <w:rPr>
          <w:ins w:id="35" w:author="Bhagat, Sujata" w:date="2025-03-24T21:46:00Z" w16du:dateUtc="2025-03-24T16:16:00Z"/>
        </w:rPr>
      </w:pPr>
      <w:ins w:id="36" w:author="Bhagat, Sujata" w:date="2025-03-24T21:46:00Z" w16du:dateUtc="2025-03-24T16:16:00Z">
        <w:r>
          <w:t>To modify these ports before installation:</w:t>
        </w:r>
      </w:ins>
    </w:p>
    <w:p w14:paraId="425FE7B2" w14:textId="77777777" w:rsidR="00866218" w:rsidRDefault="00866218" w:rsidP="00866218">
      <w:pPr>
        <w:rPr>
          <w:ins w:id="37" w:author="Bhagat, Sujata" w:date="2025-03-24T21:46:00Z" w16du:dateUtc="2025-03-24T16:16:00Z"/>
        </w:rPr>
      </w:pPr>
      <w:ins w:id="38" w:author="Bhagat, Sujata" w:date="2025-03-24T21:46:00Z" w16du:dateUtc="2025-03-24T16:16:00Z">
        <w:r>
          <w:lastRenderedPageBreak/>
          <w:t>Check the "Advanced Settings" box</w:t>
        </w:r>
      </w:ins>
    </w:p>
    <w:p w14:paraId="74487E8A" w14:textId="77777777" w:rsidR="00866218" w:rsidRDefault="00866218" w:rsidP="00866218">
      <w:pPr>
        <w:rPr>
          <w:ins w:id="39" w:author="Bhagat, Sujata" w:date="2025-03-24T21:46:00Z" w16du:dateUtc="2025-03-24T16:16:00Z"/>
        </w:rPr>
      </w:pPr>
      <w:ins w:id="40" w:author="Bhagat, Sujata" w:date="2025-03-24T21:46:00Z" w16du:dateUtc="2025-03-24T16:16:00Z">
        <w:r>
          <w:t>Enter your desired port numbers</w:t>
        </w:r>
      </w:ins>
    </w:p>
    <w:p w14:paraId="469CE122" w14:textId="33401D21" w:rsidR="00866218" w:rsidRDefault="00866218" w:rsidP="00866218">
      <w:pPr>
        <w:rPr>
          <w:ins w:id="41" w:author="Bhagat, Sujata" w:date="2025-03-24T21:46:00Z" w16du:dateUtc="2025-03-24T16:16:00Z"/>
        </w:rPr>
      </w:pPr>
      <w:ins w:id="42" w:author="Bhagat, Sujata" w:date="2025-03-24T21:46:00Z" w16du:dateUtc="2025-03-24T16:16:00Z">
        <w:r>
          <w:t>Important considerations:</w:t>
        </w:r>
      </w:ins>
    </w:p>
    <w:p w14:paraId="0B75BE68" w14:textId="77777777" w:rsidR="00866218" w:rsidRDefault="00866218" w:rsidP="00866218">
      <w:pPr>
        <w:rPr>
          <w:ins w:id="43" w:author="Bhagat, Sujata" w:date="2025-03-24T21:46:00Z" w16du:dateUtc="2025-03-24T16:16:00Z"/>
        </w:rPr>
      </w:pPr>
      <w:ins w:id="44" w:author="Bhagat, Sujata" w:date="2025-03-24T21:46:00Z" w16du:dateUtc="2025-03-24T16:16:00Z">
        <w:r>
          <w:t>Ensure the chosen ports are available</w:t>
        </w:r>
      </w:ins>
    </w:p>
    <w:p w14:paraId="3F164238" w14:textId="77777777" w:rsidR="00866218" w:rsidRDefault="00866218" w:rsidP="00866218">
      <w:pPr>
        <w:rPr>
          <w:ins w:id="45" w:author="Bhagat, Sujata" w:date="2025-03-24T21:46:00Z" w16du:dateUtc="2025-03-24T16:16:00Z"/>
        </w:rPr>
      </w:pPr>
      <w:ins w:id="46" w:author="Bhagat, Sujata" w:date="2025-03-24T21:46:00Z" w16du:dateUtc="2025-03-24T16:16:00Z">
        <w:r>
          <w:t>Verify that the two port numbers are different</w:t>
        </w:r>
      </w:ins>
    </w:p>
    <w:p w14:paraId="53F73F26" w14:textId="77777777" w:rsidR="00866218" w:rsidRDefault="00866218" w:rsidP="00866218">
      <w:pPr>
        <w:rPr>
          <w:ins w:id="47" w:author="Bhagat, Sujata" w:date="2025-03-24T21:46:00Z" w16du:dateUtc="2025-03-24T16:16:00Z"/>
        </w:rPr>
      </w:pPr>
      <w:ins w:id="48" w:author="Bhagat, Sujata" w:date="2025-03-24T21:46:00Z" w16du:dateUtc="2025-03-24T16:16:00Z">
        <w:r>
          <w:t>Remember to update the SPLM_LICENSE_SERVER environment variable with any new port numbers</w:t>
        </w:r>
      </w:ins>
    </w:p>
    <w:p w14:paraId="47EB45C0" w14:textId="4F3E88B8" w:rsidR="00E87815" w:rsidRPr="00A25769" w:rsidDel="00866218" w:rsidRDefault="00866218" w:rsidP="00866218">
      <w:pPr>
        <w:pStyle w:val="ListParagraph"/>
        <w:numPr>
          <w:ilvl w:val="0"/>
          <w:numId w:val="26"/>
        </w:numPr>
        <w:rPr>
          <w:del w:id="49" w:author="Bhagat, Sujata" w:date="2025-03-24T21:46:00Z" w16du:dateUtc="2025-03-24T16:16:00Z"/>
        </w:rPr>
      </w:pPr>
      <w:ins w:id="50" w:author="Bhagat, Sujata" w:date="2025-03-24T21:46:00Z" w16du:dateUtc="2025-03-24T16:16:00Z">
        <w:r>
          <w:t>After reviewing or making changes, click "Next" to proceed.</w:t>
        </w:r>
      </w:ins>
      <w:del w:id="51" w:author="Bhagat, Sujata" w:date="2025-03-24T21:46:00Z" w16du:dateUtc="2025-03-24T16:16:00Z">
        <w:r w:rsidR="00E87815" w:rsidRPr="00D722EE" w:rsidDel="00866218">
          <w:delText>The Port Changes window opens and notifies you that your licenses are served from port 29000 and that your vendor daemon uses port 29001. To edit these ports before installing the license server, select the Advanced Settings check box and type the changes. Make sure the ports are not in use and do not match. Also, make sure to update the S</w:delText>
        </w:r>
        <w:r w:rsidR="00E87815" w:rsidDel="00866218">
          <w:delText>PLM</w:delText>
        </w:r>
        <w:r w:rsidR="00E87815" w:rsidRPr="00D722EE" w:rsidDel="00866218">
          <w:delText>_LICENSE_SERVER environment variable with the new ports. Click Next. </w:delText>
        </w:r>
      </w:del>
    </w:p>
    <w:p w14:paraId="27DFB59C" w14:textId="77777777" w:rsidR="00E87815" w:rsidRDefault="00E87815" w:rsidP="00E87815">
      <w:r w:rsidRPr="00783F5C">
        <w:rPr>
          <w:noProof/>
        </w:rPr>
        <w:drawing>
          <wp:inline distT="0" distB="0" distL="0" distR="0" wp14:anchorId="6B987507" wp14:editId="52CE6F79">
            <wp:extent cx="5693410" cy="4112260"/>
            <wp:effectExtent l="0" t="0" r="2540" b="2540"/>
            <wp:docPr id="1015383075" name="Picture 21" descr="A screenshot of a port chang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79890" name="Picture 21" descr="A screenshot of a port changer&#10;&#10;AI-generated content may be incorrect."/>
                    <pic:cNvPicPr>
                      <a:picLocks noChangeAspect="1" noChangeArrowheads="1"/>
                    </pic:cNvPicPr>
                  </pic:nvPicPr>
                  <pic:blipFill rotWithShape="1">
                    <a:blip r:embed="rId63">
                      <a:extLst>
                        <a:ext uri="{28A0092B-C50C-407E-A947-70E740481C1C}">
                          <a14:useLocalDpi xmlns:a14="http://schemas.microsoft.com/office/drawing/2010/main" val="0"/>
                        </a:ext>
                      </a:extLst>
                    </a:blip>
                    <a:srcRect l="665"/>
                    <a:stretch/>
                  </pic:blipFill>
                  <pic:spPr bwMode="auto">
                    <a:xfrm>
                      <a:off x="0" y="0"/>
                      <a:ext cx="5693410" cy="4112260"/>
                    </a:xfrm>
                    <a:prstGeom prst="rect">
                      <a:avLst/>
                    </a:prstGeom>
                    <a:noFill/>
                    <a:ln>
                      <a:noFill/>
                    </a:ln>
                    <a:extLst>
                      <a:ext uri="{53640926-AAD7-44D8-BBD7-CCE9431645EC}">
                        <a14:shadowObscured xmlns:a14="http://schemas.microsoft.com/office/drawing/2010/main"/>
                      </a:ext>
                    </a:extLst>
                  </pic:spPr>
                </pic:pic>
              </a:graphicData>
            </a:graphic>
          </wp:inline>
        </w:drawing>
      </w:r>
    </w:p>
    <w:p w14:paraId="4C46F9DD" w14:textId="77777777" w:rsidR="00E87815" w:rsidRPr="00783F5C" w:rsidRDefault="00E87815" w:rsidP="00E87815">
      <w:pPr>
        <w:pStyle w:val="ListParagraph"/>
        <w:numPr>
          <w:ilvl w:val="0"/>
          <w:numId w:val="26"/>
        </w:numPr>
      </w:pPr>
      <w:r w:rsidRPr="004139E9">
        <w:t>In the Installation Location window, type the path or browse to the location where you want to install the license server. The field shows the default location. Click Next.</w:t>
      </w:r>
    </w:p>
    <w:p w14:paraId="59EC651B" w14:textId="77777777" w:rsidR="00E87815" w:rsidRDefault="00E87815" w:rsidP="00E87815">
      <w:r w:rsidRPr="00783F5C">
        <w:rPr>
          <w:noProof/>
        </w:rPr>
        <w:lastRenderedPageBreak/>
        <w:drawing>
          <wp:inline distT="0" distB="0" distL="0" distR="0" wp14:anchorId="54975E61" wp14:editId="4E0C9EE2">
            <wp:extent cx="4724400" cy="3250565"/>
            <wp:effectExtent l="0" t="0" r="0" b="6985"/>
            <wp:docPr id="1305314594"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79114" name="Picture 23" descr="A screenshot of a computer&#10;&#10;AI-generated content may be incorrect."/>
                    <pic:cNvPicPr>
                      <a:picLocks noChangeAspect="1" noChangeArrowheads="1"/>
                    </pic:cNvPicPr>
                  </pic:nvPicPr>
                  <pic:blipFill rotWithShape="1">
                    <a:blip r:embed="rId64">
                      <a:extLst>
                        <a:ext uri="{28A0092B-C50C-407E-A947-70E740481C1C}">
                          <a14:useLocalDpi xmlns:a14="http://schemas.microsoft.com/office/drawing/2010/main" val="0"/>
                        </a:ext>
                      </a:extLst>
                    </a:blip>
                    <a:srcRect l="2498" r="4585"/>
                    <a:stretch/>
                  </pic:blipFill>
                  <pic:spPr bwMode="auto">
                    <a:xfrm>
                      <a:off x="0" y="0"/>
                      <a:ext cx="4730496" cy="3254759"/>
                    </a:xfrm>
                    <a:prstGeom prst="rect">
                      <a:avLst/>
                    </a:prstGeom>
                    <a:noFill/>
                    <a:ln>
                      <a:noFill/>
                    </a:ln>
                    <a:extLst>
                      <a:ext uri="{53640926-AAD7-44D8-BBD7-CCE9431645EC}">
                        <a14:shadowObscured xmlns:a14="http://schemas.microsoft.com/office/drawing/2010/main"/>
                      </a:ext>
                    </a:extLst>
                  </pic:spPr>
                </pic:pic>
              </a:graphicData>
            </a:graphic>
          </wp:inline>
        </w:drawing>
      </w:r>
    </w:p>
    <w:p w14:paraId="57534B7A" w14:textId="16532F8B" w:rsidR="00C36C7C" w:rsidRDefault="000A7B70" w:rsidP="00E87815">
      <w:r>
        <w:t xml:space="preserve">We have the </w:t>
      </w:r>
      <w:r w:rsidR="00017137">
        <w:t xml:space="preserve">Enter </w:t>
      </w:r>
      <w:proofErr w:type="spellStart"/>
      <w:r w:rsidR="00017137">
        <w:t>webkey</w:t>
      </w:r>
      <w:proofErr w:type="spellEnd"/>
      <w:r w:rsidR="00017137">
        <w:t xml:space="preserve"> feature but w</w:t>
      </w:r>
      <w:r w:rsidR="00C36C7C">
        <w:t>e haven’t selected</w:t>
      </w:r>
      <w:r w:rsidR="0032006E">
        <w:t xml:space="preserve"> </w:t>
      </w:r>
      <w:proofErr w:type="gramStart"/>
      <w:r w:rsidR="0032006E">
        <w:t xml:space="preserve">below </w:t>
      </w:r>
      <w:r w:rsidR="00C36C7C">
        <w:t xml:space="preserve"> feature</w:t>
      </w:r>
      <w:proofErr w:type="gramEnd"/>
      <w:r w:rsidR="00C36C7C">
        <w:t xml:space="preserve"> </w:t>
      </w:r>
      <w:r>
        <w:t xml:space="preserve">, so we clicked on </w:t>
      </w:r>
      <w:r w:rsidR="00017137">
        <w:t>“</w:t>
      </w:r>
      <w:r>
        <w:t>I don’t want this feature</w:t>
      </w:r>
      <w:r w:rsidR="00017137">
        <w:t>”</w:t>
      </w:r>
      <w:r>
        <w:t xml:space="preserve"> </w:t>
      </w:r>
      <w:r w:rsidR="00017137">
        <w:t>checkbox.</w:t>
      </w:r>
    </w:p>
    <w:p w14:paraId="5CEFA422" w14:textId="77777777" w:rsidR="00E87815" w:rsidRPr="00783F5C" w:rsidRDefault="00E87815" w:rsidP="00E87815">
      <w:pPr>
        <w:pStyle w:val="ListParagraph"/>
        <w:numPr>
          <w:ilvl w:val="0"/>
          <w:numId w:val="26"/>
        </w:numPr>
      </w:pPr>
      <w:r w:rsidRPr="00D722EE">
        <w:t xml:space="preserve">In the Enter </w:t>
      </w:r>
      <w:proofErr w:type="spellStart"/>
      <w:r w:rsidRPr="00D722EE">
        <w:t>Webkey</w:t>
      </w:r>
      <w:proofErr w:type="spellEnd"/>
      <w:r w:rsidRPr="00D722EE">
        <w:t xml:space="preserve"> window, type your Siemens account (</w:t>
      </w:r>
      <w:proofErr w:type="spellStart"/>
      <w:r w:rsidRPr="00D722EE">
        <w:t>Webkey</w:t>
      </w:r>
      <w:proofErr w:type="spellEnd"/>
      <w:r w:rsidRPr="00D722EE">
        <w:t xml:space="preserve">) or Support </w:t>
      </w:r>
      <w:proofErr w:type="spellStart"/>
      <w:r w:rsidRPr="00D722EE">
        <w:t>Center</w:t>
      </w:r>
      <w:proofErr w:type="spellEnd"/>
      <w:r w:rsidRPr="00D722EE">
        <w:t xml:space="preserve"> login, which is in email address format. Or, if you do not yet have a Siemens account, type the email that you will provide when you sign up for an account. The email you enter in this window is encrypted and stored locally on the server and is not sent to Siemens or used for any other purpose. Providing a </w:t>
      </w:r>
      <w:proofErr w:type="spellStart"/>
      <w:r w:rsidRPr="00D722EE">
        <w:t>Webkey</w:t>
      </w:r>
      <w:proofErr w:type="spellEnd"/>
      <w:r w:rsidRPr="00D722EE">
        <w:t xml:space="preserve"> installs the Siemens License Install Manager (SLIM), enabling you to manage your license servers remotely from a Windows machine on your network. If you do not want to install SLIM, select the "I don't want this feature" check box. Click Next.</w:t>
      </w:r>
    </w:p>
    <w:p w14:paraId="707898B2" w14:textId="3933D8CA" w:rsidR="00E87815" w:rsidRDefault="00E87815" w:rsidP="00E87815">
      <w:r w:rsidRPr="00783F5C">
        <w:rPr>
          <w:noProof/>
        </w:rPr>
        <w:drawing>
          <wp:inline distT="0" distB="0" distL="0" distR="0" wp14:anchorId="5538104D" wp14:editId="62D64FC2">
            <wp:extent cx="4279900" cy="3072765"/>
            <wp:effectExtent l="0" t="0" r="6350" b="0"/>
            <wp:docPr id="589383135"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43051" name="Picture 25" descr="A screenshot of a computer&#10;&#10;AI-generated content may be incorrect."/>
                    <pic:cNvPicPr>
                      <a:picLocks noChangeAspect="1" noChangeArrowheads="1"/>
                    </pic:cNvPicPr>
                  </pic:nvPicPr>
                  <pic:blipFill rotWithShape="1">
                    <a:blip r:embed="rId65">
                      <a:extLst>
                        <a:ext uri="{28A0092B-C50C-407E-A947-70E740481C1C}">
                          <a14:useLocalDpi xmlns:a14="http://schemas.microsoft.com/office/drawing/2010/main" val="0"/>
                        </a:ext>
                      </a:extLst>
                    </a:blip>
                    <a:srcRect l="4702" t="2616" r="4756"/>
                    <a:stretch/>
                  </pic:blipFill>
                  <pic:spPr bwMode="auto">
                    <a:xfrm>
                      <a:off x="0" y="0"/>
                      <a:ext cx="4281962" cy="3074245"/>
                    </a:xfrm>
                    <a:prstGeom prst="rect">
                      <a:avLst/>
                    </a:prstGeom>
                    <a:noFill/>
                    <a:ln>
                      <a:noFill/>
                    </a:ln>
                    <a:extLst>
                      <a:ext uri="{53640926-AAD7-44D8-BBD7-CCE9431645EC}">
                        <a14:shadowObscured xmlns:a14="http://schemas.microsoft.com/office/drawing/2010/main"/>
                      </a:ext>
                    </a:extLst>
                  </pic:spPr>
                </pic:pic>
              </a:graphicData>
            </a:graphic>
          </wp:inline>
        </w:drawing>
      </w:r>
      <w:r>
        <w:br/>
      </w:r>
    </w:p>
    <w:p w14:paraId="5D86D787" w14:textId="77777777" w:rsidR="00E87815" w:rsidRPr="00783F5C" w:rsidRDefault="00E87815" w:rsidP="00E87815">
      <w:pPr>
        <w:pStyle w:val="ListParagraph"/>
        <w:numPr>
          <w:ilvl w:val="0"/>
          <w:numId w:val="26"/>
        </w:numPr>
      </w:pPr>
      <w:r w:rsidRPr="00D722EE">
        <w:lastRenderedPageBreak/>
        <w:t>In the Confirmation Installation page, verify you want to keep the selected check box at the bottom to allow other users to access the computer you are installing the server on. The note reads “Required to serve licenses to clients on your network from this host.” </w:t>
      </w:r>
    </w:p>
    <w:p w14:paraId="1907416B" w14:textId="77777777" w:rsidR="00E87815" w:rsidRDefault="00E87815" w:rsidP="00E87815">
      <w:pPr>
        <w:rPr>
          <w:lang w:val="en-GB"/>
        </w:rPr>
      </w:pPr>
      <w:r>
        <w:rPr>
          <w:noProof/>
        </w:rPr>
        <w:drawing>
          <wp:inline distT="0" distB="0" distL="0" distR="0" wp14:anchorId="52BEB3FF" wp14:editId="790C1467">
            <wp:extent cx="4600239" cy="3352800"/>
            <wp:effectExtent l="0" t="0" r="0" b="0"/>
            <wp:docPr id="1608048331" name="Picture 1" descr="selected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tedIm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09082" cy="3359245"/>
                    </a:xfrm>
                    <a:prstGeom prst="rect">
                      <a:avLst/>
                    </a:prstGeom>
                    <a:noFill/>
                    <a:ln>
                      <a:noFill/>
                    </a:ln>
                  </pic:spPr>
                </pic:pic>
              </a:graphicData>
            </a:graphic>
          </wp:inline>
        </w:drawing>
      </w:r>
    </w:p>
    <w:p w14:paraId="46656483" w14:textId="77777777" w:rsidR="00E87815" w:rsidRPr="00D722EE" w:rsidRDefault="00E87815" w:rsidP="00E87815">
      <w:pPr>
        <w:pStyle w:val="styt3f0vicls"/>
        <w:numPr>
          <w:ilvl w:val="0"/>
          <w:numId w:val="26"/>
        </w:numPr>
        <w:shd w:val="clear" w:color="auto" w:fill="FFFFFF"/>
        <w:rPr>
          <w:rFonts w:asciiTheme="minorHAnsi" w:eastAsiaTheme="minorHAnsi" w:hAnsiTheme="minorHAnsi" w:cstheme="minorBidi"/>
          <w:kern w:val="2"/>
          <w:sz w:val="22"/>
          <w:szCs w:val="22"/>
          <w:lang w:eastAsia="en-US"/>
          <w14:ligatures w14:val="standardContextual"/>
        </w:rPr>
      </w:pPr>
      <w:r w:rsidRPr="00D722EE">
        <w:rPr>
          <w:rFonts w:asciiTheme="minorHAnsi" w:eastAsiaTheme="minorHAnsi" w:hAnsiTheme="minorHAnsi" w:cstheme="minorBidi"/>
          <w:kern w:val="2"/>
          <w:sz w:val="22"/>
          <w:szCs w:val="22"/>
          <w:lang w:eastAsia="en-US"/>
          <w14:ligatures w14:val="standardContextual"/>
        </w:rPr>
        <w:t>Clicking Next will begin the installation process.  </w:t>
      </w:r>
    </w:p>
    <w:p w14:paraId="3ACDC9BC" w14:textId="77777777" w:rsidR="00E87815" w:rsidRDefault="00E87815" w:rsidP="00E87815">
      <w:pPr>
        <w:pStyle w:val="ListParagraph"/>
        <w:numPr>
          <w:ilvl w:val="0"/>
          <w:numId w:val="26"/>
        </w:numPr>
      </w:pPr>
      <w:r>
        <w:t xml:space="preserve">Click done once installation completed </w:t>
      </w:r>
    </w:p>
    <w:p w14:paraId="2F5DED53" w14:textId="4E2288EA" w:rsidR="003B02BE" w:rsidRDefault="00B47E8B" w:rsidP="00C41252">
      <w:pPr>
        <w:pStyle w:val="ListParagraph"/>
        <w:numPr>
          <w:ilvl w:val="0"/>
          <w:numId w:val="26"/>
        </w:numPr>
        <w:rPr>
          <w:noProof/>
        </w:rPr>
      </w:pPr>
      <w:r>
        <w:t xml:space="preserve">Log in to server </w:t>
      </w:r>
      <w:proofErr w:type="gramStart"/>
      <w:r>
        <w:t>machine  and</w:t>
      </w:r>
      <w:proofErr w:type="gramEnd"/>
      <w:r>
        <w:t xml:space="preserve"> </w:t>
      </w:r>
      <w:r w:rsidR="00AA0132">
        <w:t>v</w:t>
      </w:r>
      <w:r w:rsidR="00AA0132" w:rsidRPr="00AA0132">
        <w:t>erify the Siemens License Server process is running by checking the Task Manager on the server machine.</w:t>
      </w:r>
    </w:p>
    <w:p w14:paraId="36B912A5" w14:textId="27E81B0A" w:rsidR="003958DC" w:rsidRPr="00D722EE" w:rsidRDefault="003958DC" w:rsidP="00485D8C">
      <w:pPr>
        <w:pStyle w:val="Heading1"/>
      </w:pPr>
      <w:bookmarkStart w:id="52" w:name="_Toc200021960"/>
      <w:r w:rsidRPr="00D722EE">
        <w:t xml:space="preserve">Azure Virtual Desktop </w:t>
      </w:r>
      <w:r w:rsidR="00AD08F8" w:rsidRPr="00D722EE">
        <w:t xml:space="preserve">High-Level </w:t>
      </w:r>
      <w:r w:rsidRPr="00D722EE">
        <w:t>Architecture</w:t>
      </w:r>
      <w:bookmarkEnd w:id="52"/>
      <w:r w:rsidRPr="00D722EE">
        <w:t xml:space="preserve"> </w:t>
      </w:r>
    </w:p>
    <w:p w14:paraId="13C39A5B" w14:textId="77777777" w:rsidR="00671231" w:rsidRDefault="00671231" w:rsidP="00671231">
      <w:pPr>
        <w:rPr>
          <w:lang w:val="en-GB"/>
        </w:rPr>
      </w:pPr>
    </w:p>
    <w:p w14:paraId="69942052" w14:textId="76159538" w:rsidR="00671231" w:rsidRPr="00671231" w:rsidRDefault="00D23C8C" w:rsidP="00D722EE">
      <w:pPr>
        <w:rPr>
          <w:lang w:val="en-GB"/>
        </w:rPr>
      </w:pPr>
      <w:r w:rsidRPr="00D23C8C">
        <w:rPr>
          <w:noProof/>
          <w:lang w:val="en-GB"/>
        </w:rPr>
        <w:drawing>
          <wp:inline distT="0" distB="0" distL="0" distR="0" wp14:anchorId="350A8207" wp14:editId="09A4DF66">
            <wp:extent cx="5731510" cy="2947670"/>
            <wp:effectExtent l="0" t="0" r="2540" b="5080"/>
            <wp:docPr id="207661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15040" name=""/>
                    <pic:cNvPicPr/>
                  </pic:nvPicPr>
                  <pic:blipFill>
                    <a:blip r:embed="rId67"/>
                    <a:stretch>
                      <a:fillRect/>
                    </a:stretch>
                  </pic:blipFill>
                  <pic:spPr>
                    <a:xfrm>
                      <a:off x="0" y="0"/>
                      <a:ext cx="5731510" cy="2947670"/>
                    </a:xfrm>
                    <a:prstGeom prst="rect">
                      <a:avLst/>
                    </a:prstGeom>
                  </pic:spPr>
                </pic:pic>
              </a:graphicData>
            </a:graphic>
          </wp:inline>
        </w:drawing>
      </w:r>
    </w:p>
    <w:p w14:paraId="5AAF4BC5" w14:textId="77777777" w:rsidR="00502B84" w:rsidRDefault="00502B84" w:rsidP="00F148BA">
      <w:pPr>
        <w:rPr>
          <w:noProof/>
        </w:rPr>
      </w:pPr>
    </w:p>
    <w:p w14:paraId="5947EEAC" w14:textId="75D2D408" w:rsidR="00502B84" w:rsidRDefault="00502B84" w:rsidP="00846702">
      <w:pPr>
        <w:jc w:val="center"/>
        <w:rPr>
          <w:noProof/>
        </w:rPr>
      </w:pPr>
    </w:p>
    <w:p w14:paraId="45302DB1" w14:textId="0E621B83" w:rsidR="00E1249C" w:rsidRDefault="00E1249C" w:rsidP="00F148BA"/>
    <w:p w14:paraId="3A7631BA" w14:textId="3853A2E6" w:rsidR="002D635D" w:rsidRDefault="00F958A4" w:rsidP="00F148BA">
      <w:r w:rsidRPr="00F958A4">
        <w:t>Azure Virtual Desktop (AVD) consists of several key components that work together to deliver a scalable, secure, and high-performance virtual desktop experience.</w:t>
      </w:r>
    </w:p>
    <w:p w14:paraId="1C20DCF8" w14:textId="4AEA80D9" w:rsidR="003E3C91" w:rsidRPr="00014F30" w:rsidRDefault="00BD160A" w:rsidP="003E3C91">
      <w:pPr>
        <w:pStyle w:val="ListParagraph"/>
        <w:numPr>
          <w:ilvl w:val="0"/>
          <w:numId w:val="18"/>
        </w:numPr>
        <w:rPr>
          <w:b/>
          <w:bCs/>
        </w:rPr>
      </w:pPr>
      <w:r w:rsidRPr="00014F30">
        <w:rPr>
          <w:b/>
          <w:bCs/>
        </w:rPr>
        <w:t>Host Pool</w:t>
      </w:r>
      <w:r w:rsidR="007239F8" w:rsidRPr="00014F30">
        <w:rPr>
          <w:b/>
          <w:bCs/>
        </w:rPr>
        <w:t>:</w:t>
      </w:r>
    </w:p>
    <w:p w14:paraId="405B5997" w14:textId="77777777" w:rsidR="000C7FE9" w:rsidRDefault="007239F8" w:rsidP="004E608B">
      <w:pPr>
        <w:spacing w:after="0"/>
        <w:ind w:left="1080"/>
      </w:pPr>
      <w:r w:rsidRPr="007239F8">
        <w:t>A host pool is a collection of one or more virtual machines (VMs) that serve as session hosts for user connections</w:t>
      </w:r>
      <w:r w:rsidR="000C7FE9">
        <w:t xml:space="preserve"> </w:t>
      </w:r>
    </w:p>
    <w:p w14:paraId="29E61452" w14:textId="77C0F3F1" w:rsidR="007239F8" w:rsidRDefault="007239F8" w:rsidP="004E608B">
      <w:pPr>
        <w:spacing w:after="0"/>
        <w:ind w:left="1080"/>
      </w:pPr>
      <w:r w:rsidRPr="000C7FE9">
        <w:rPr>
          <w:b/>
          <w:bCs/>
        </w:rPr>
        <w:t>Pooled Host Pool:</w:t>
      </w:r>
      <w:r>
        <w:t xml:space="preserve"> Multiple users share session hosts, optimizing resource usage.</w:t>
      </w:r>
    </w:p>
    <w:p w14:paraId="2AE64AA1" w14:textId="7AA65977" w:rsidR="007239F8" w:rsidRDefault="007239F8" w:rsidP="004E608B">
      <w:pPr>
        <w:spacing w:after="0"/>
        <w:ind w:left="1080"/>
      </w:pPr>
      <w:r w:rsidRPr="000C7FE9">
        <w:rPr>
          <w:b/>
          <w:bCs/>
        </w:rPr>
        <w:t>Personal Host Pool:</w:t>
      </w:r>
      <w:r>
        <w:t xml:space="preserve"> Each user gets a dedicated VM for a persistent desktop experience</w:t>
      </w:r>
    </w:p>
    <w:p w14:paraId="521100A3" w14:textId="0B88C535" w:rsidR="00BD160A" w:rsidRPr="00014F30" w:rsidRDefault="00BD160A" w:rsidP="003E3C91">
      <w:pPr>
        <w:pStyle w:val="ListParagraph"/>
        <w:numPr>
          <w:ilvl w:val="0"/>
          <w:numId w:val="18"/>
        </w:numPr>
        <w:rPr>
          <w:b/>
          <w:bCs/>
        </w:rPr>
      </w:pPr>
      <w:r w:rsidRPr="00014F30">
        <w:rPr>
          <w:b/>
          <w:bCs/>
        </w:rPr>
        <w:t>Session hosts</w:t>
      </w:r>
      <w:r w:rsidR="000C7FE9" w:rsidRPr="00014F30">
        <w:rPr>
          <w:b/>
          <w:bCs/>
        </w:rPr>
        <w:t>:</w:t>
      </w:r>
    </w:p>
    <w:p w14:paraId="2652C056" w14:textId="32F16A1F" w:rsidR="00014F30" w:rsidRDefault="00014F30" w:rsidP="00057CCF">
      <w:pPr>
        <w:spacing w:after="0"/>
        <w:ind w:left="1080"/>
      </w:pPr>
      <w:r>
        <w:t>Session hosts are Azure Virtual Machines (VMs) that run Windows 10/11 Multi-Session or Windows Server. They host the actual user sessions.</w:t>
      </w:r>
    </w:p>
    <w:p w14:paraId="4FA970F1" w14:textId="77777777" w:rsidR="00014F30" w:rsidRDefault="00014F30" w:rsidP="00057CCF">
      <w:pPr>
        <w:spacing w:after="0"/>
        <w:ind w:left="1080"/>
      </w:pPr>
      <w:r>
        <w:t>Can be deployed in Availability Sets or Availability Zones for high availability.</w:t>
      </w:r>
    </w:p>
    <w:p w14:paraId="06E220F1" w14:textId="325EB541" w:rsidR="000C7FE9" w:rsidRDefault="00014F30" w:rsidP="00057CCF">
      <w:pPr>
        <w:spacing w:after="0"/>
        <w:ind w:left="1080"/>
      </w:pPr>
      <w:r>
        <w:t xml:space="preserve">Can be optimized using </w:t>
      </w:r>
      <w:proofErr w:type="spellStart"/>
      <w:r>
        <w:t>FSLogix</w:t>
      </w:r>
      <w:proofErr w:type="spellEnd"/>
      <w:r>
        <w:t xml:space="preserve"> for profile management</w:t>
      </w:r>
    </w:p>
    <w:p w14:paraId="71577B43" w14:textId="20C1475D" w:rsidR="00BD160A" w:rsidRPr="004E608B" w:rsidRDefault="00A84CC2" w:rsidP="003E3C91">
      <w:pPr>
        <w:pStyle w:val="ListParagraph"/>
        <w:numPr>
          <w:ilvl w:val="0"/>
          <w:numId w:val="18"/>
        </w:numPr>
        <w:rPr>
          <w:b/>
          <w:bCs/>
        </w:rPr>
      </w:pPr>
      <w:r w:rsidRPr="004E608B">
        <w:rPr>
          <w:b/>
          <w:bCs/>
        </w:rPr>
        <w:t>Workspace &amp; Application Groups</w:t>
      </w:r>
    </w:p>
    <w:p w14:paraId="0F80C839" w14:textId="21498856" w:rsidR="00813612" w:rsidRPr="00813612" w:rsidRDefault="00813612" w:rsidP="00057CCF">
      <w:pPr>
        <w:spacing w:after="0"/>
        <w:ind w:left="1080"/>
      </w:pPr>
      <w:r w:rsidRPr="00813612">
        <w:rPr>
          <w:b/>
          <w:bCs/>
        </w:rPr>
        <w:t>Workspace</w:t>
      </w:r>
      <w:r w:rsidRPr="00813612">
        <w:t>: A logical container for published desktops and applications.</w:t>
      </w:r>
    </w:p>
    <w:p w14:paraId="5A8DE4FC" w14:textId="1346DC4B" w:rsidR="00813612" w:rsidRPr="00813612" w:rsidRDefault="00813612" w:rsidP="00057CCF">
      <w:pPr>
        <w:spacing w:after="0"/>
        <w:ind w:left="1080"/>
      </w:pPr>
      <w:r w:rsidRPr="00813612">
        <w:rPr>
          <w:b/>
          <w:bCs/>
        </w:rPr>
        <w:t>Application Group (App Group)</w:t>
      </w:r>
      <w:r w:rsidRPr="00813612">
        <w:t>: Defines which apps or desktops are accessible to users.</w:t>
      </w:r>
    </w:p>
    <w:p w14:paraId="10966CD2" w14:textId="77777777" w:rsidR="00813612" w:rsidRPr="00813612" w:rsidRDefault="00813612" w:rsidP="00057CCF">
      <w:pPr>
        <w:spacing w:after="0"/>
        <w:ind w:left="1080"/>
      </w:pPr>
      <w:r w:rsidRPr="00813612">
        <w:rPr>
          <w:b/>
          <w:bCs/>
        </w:rPr>
        <w:t>Desktop Application Group (DAG)</w:t>
      </w:r>
      <w:r w:rsidRPr="00813612">
        <w:t>: Provides full desktop access.</w:t>
      </w:r>
    </w:p>
    <w:p w14:paraId="75D95C86" w14:textId="77777777" w:rsidR="00813612" w:rsidRPr="00813612" w:rsidRDefault="00813612" w:rsidP="00057CCF">
      <w:pPr>
        <w:spacing w:after="0"/>
        <w:ind w:left="1080"/>
      </w:pPr>
      <w:r w:rsidRPr="00813612">
        <w:rPr>
          <w:b/>
          <w:bCs/>
        </w:rPr>
        <w:t>RemoteApp Application Group (RAG)</w:t>
      </w:r>
      <w:r w:rsidRPr="00813612">
        <w:t>: Publishes specific applications instead of the full desktop.</w:t>
      </w:r>
    </w:p>
    <w:p w14:paraId="28DD7E62" w14:textId="77777777" w:rsidR="00813612" w:rsidRDefault="00813612" w:rsidP="00813612">
      <w:pPr>
        <w:ind w:left="1080"/>
      </w:pPr>
    </w:p>
    <w:p w14:paraId="4E5AA162" w14:textId="50066A2E" w:rsidR="00A84CC2" w:rsidRPr="00E14B98" w:rsidRDefault="00605345" w:rsidP="003E3C91">
      <w:pPr>
        <w:pStyle w:val="ListParagraph"/>
        <w:numPr>
          <w:ilvl w:val="0"/>
          <w:numId w:val="18"/>
        </w:numPr>
        <w:rPr>
          <w:b/>
          <w:bCs/>
        </w:rPr>
      </w:pPr>
      <w:r w:rsidRPr="00E14B98">
        <w:rPr>
          <w:b/>
          <w:bCs/>
        </w:rPr>
        <w:t>Identity Authentication</w:t>
      </w:r>
    </w:p>
    <w:p w14:paraId="0C31C90C" w14:textId="77777777" w:rsidR="002A6E28" w:rsidRDefault="002A6E28" w:rsidP="00057CCF">
      <w:pPr>
        <w:spacing w:after="0"/>
        <w:ind w:left="1080"/>
      </w:pPr>
      <w:r>
        <w:t>Uses Microsoft Entra ID (formerly Azure AD) for authentication.</w:t>
      </w:r>
    </w:p>
    <w:p w14:paraId="6CFA8EB9" w14:textId="77777777" w:rsidR="002A6E28" w:rsidRDefault="002A6E28" w:rsidP="00057CCF">
      <w:pPr>
        <w:spacing w:after="0"/>
        <w:ind w:left="1080"/>
      </w:pPr>
      <w:r>
        <w:t>Supports Multi-Factor Authentication (MFA), Conditional Access, and Single Sign-On (SSO).</w:t>
      </w:r>
    </w:p>
    <w:p w14:paraId="79872301" w14:textId="63424657" w:rsidR="002A6E28" w:rsidRDefault="002A6E28" w:rsidP="00057CCF">
      <w:pPr>
        <w:spacing w:after="0"/>
        <w:ind w:left="1080"/>
      </w:pPr>
      <w:r>
        <w:t>Can integrate with Azure AD Join or Hybrid AD Join for identity management.</w:t>
      </w:r>
    </w:p>
    <w:p w14:paraId="0987B379" w14:textId="583336D6" w:rsidR="00605345" w:rsidRDefault="00605345" w:rsidP="003E3C91">
      <w:pPr>
        <w:pStyle w:val="ListParagraph"/>
        <w:numPr>
          <w:ilvl w:val="0"/>
          <w:numId w:val="18"/>
        </w:numPr>
      </w:pPr>
      <w:r>
        <w:t>Networking &amp; Connectivity</w:t>
      </w:r>
    </w:p>
    <w:p w14:paraId="7D5BB6F4" w14:textId="1991C666" w:rsidR="00605345" w:rsidRDefault="00990627" w:rsidP="00485D8C">
      <w:pPr>
        <w:pStyle w:val="Heading1"/>
      </w:pPr>
      <w:bookmarkStart w:id="53" w:name="_Toc200021961"/>
      <w:r>
        <w:t>AVD Deployment</w:t>
      </w:r>
      <w:bookmarkEnd w:id="53"/>
    </w:p>
    <w:p w14:paraId="52613ACB" w14:textId="219BFF3F" w:rsidR="0048493D" w:rsidRDefault="0048493D" w:rsidP="0048493D">
      <w:r>
        <w:t xml:space="preserve">To deploy </w:t>
      </w:r>
      <w:r w:rsidR="00475598">
        <w:t xml:space="preserve">an Azure Virtual Desktop in Azure cloud, please follow the below </w:t>
      </w:r>
      <w:r w:rsidR="00C925B3">
        <w:t>documentation on Azure Virtual Desktop</w:t>
      </w:r>
    </w:p>
    <w:p w14:paraId="109A0EA4" w14:textId="1E49FD21" w:rsidR="00C925B3" w:rsidRPr="0048493D" w:rsidRDefault="00C925B3" w:rsidP="0048493D">
      <w:hyperlink r:id="rId68" w:history="1">
        <w:r w:rsidRPr="00C925B3">
          <w:rPr>
            <w:rStyle w:val="Hyperlink"/>
          </w:rPr>
          <w:t>Azure Virtual Desktop documentation | Microsoft Learn</w:t>
        </w:r>
      </w:hyperlink>
    </w:p>
    <w:p w14:paraId="4F6C4D23" w14:textId="6CE25D98" w:rsidR="0040090B" w:rsidRDefault="0040090B" w:rsidP="0040090B">
      <w:pPr>
        <w:pStyle w:val="Heading3"/>
      </w:pPr>
      <w:bookmarkStart w:id="54" w:name="_Toc200021962"/>
      <w:r>
        <w:lastRenderedPageBreak/>
        <w:t>Creation of Host pools</w:t>
      </w:r>
      <w:bookmarkEnd w:id="54"/>
    </w:p>
    <w:p w14:paraId="5E89B7C6" w14:textId="6F2DE26A" w:rsidR="00916D78" w:rsidRPr="00916D78" w:rsidRDefault="00421447" w:rsidP="00916D78">
      <w:pPr>
        <w:rPr>
          <w:rFonts w:ascii="Calibri" w:eastAsia="Calibri" w:hAnsi="Calibri" w:cs="Times New Roman"/>
          <w:b/>
          <w:bCs/>
          <w:kern w:val="0"/>
          <w:u w:val="single"/>
          <w14:ligatures w14:val="none"/>
        </w:rPr>
      </w:pPr>
      <w:r w:rsidRPr="00421447">
        <w:rPr>
          <w:rFonts w:ascii="Calibri" w:eastAsia="Calibri" w:hAnsi="Calibri" w:cs="Times New Roman"/>
          <w:b/>
          <w:bCs/>
          <w:noProof/>
          <w:kern w:val="0"/>
          <w:u w:val="single"/>
          <w14:ligatures w14:val="none"/>
        </w:rPr>
        <w:drawing>
          <wp:inline distT="0" distB="0" distL="0" distR="0" wp14:anchorId="4E53E8A1" wp14:editId="723DB2AB">
            <wp:extent cx="5731510" cy="1726565"/>
            <wp:effectExtent l="0" t="0" r="2540" b="6985"/>
            <wp:docPr id="35751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16567" name=""/>
                    <pic:cNvPicPr/>
                  </pic:nvPicPr>
                  <pic:blipFill>
                    <a:blip r:embed="rId69"/>
                    <a:stretch>
                      <a:fillRect/>
                    </a:stretch>
                  </pic:blipFill>
                  <pic:spPr>
                    <a:xfrm>
                      <a:off x="0" y="0"/>
                      <a:ext cx="5731510" cy="1726565"/>
                    </a:xfrm>
                    <a:prstGeom prst="rect">
                      <a:avLst/>
                    </a:prstGeom>
                  </pic:spPr>
                </pic:pic>
              </a:graphicData>
            </a:graphic>
          </wp:inline>
        </w:drawing>
      </w:r>
    </w:p>
    <w:p w14:paraId="645C0FC1" w14:textId="77777777" w:rsidR="00916D78" w:rsidRPr="00916D78" w:rsidRDefault="00916D78" w:rsidP="00916D78">
      <w:pPr>
        <w:rPr>
          <w:rFonts w:ascii="Calibri" w:eastAsia="Calibri" w:hAnsi="Calibri" w:cs="Times New Roman"/>
          <w:b/>
          <w:bCs/>
          <w:kern w:val="0"/>
          <w:u w:val="single"/>
          <w14:ligatures w14:val="none"/>
        </w:rPr>
      </w:pPr>
    </w:p>
    <w:p w14:paraId="3AD53D60" w14:textId="77777777" w:rsidR="00916D78" w:rsidRPr="00D722EE" w:rsidRDefault="00916D78" w:rsidP="00916D78">
      <w:r w:rsidRPr="00D722EE">
        <w:t xml:space="preserve">Enter Resource </w:t>
      </w:r>
      <w:proofErr w:type="gramStart"/>
      <w:r w:rsidRPr="00D722EE">
        <w:t>group ,</w:t>
      </w:r>
      <w:proofErr w:type="gramEnd"/>
      <w:r w:rsidRPr="00D722EE">
        <w:t xml:space="preserve"> Host pool name, location,</w:t>
      </w:r>
    </w:p>
    <w:p w14:paraId="21A052AF" w14:textId="07D238BB" w:rsidR="00916D78" w:rsidRPr="00D722EE" w:rsidRDefault="002110C0" w:rsidP="00916D78">
      <w:r w:rsidRPr="002110C0">
        <w:rPr>
          <w:noProof/>
        </w:rPr>
        <w:drawing>
          <wp:inline distT="0" distB="0" distL="0" distR="0" wp14:anchorId="26D70A38" wp14:editId="22AFC73C">
            <wp:extent cx="5537485" cy="4908802"/>
            <wp:effectExtent l="0" t="0" r="6350" b="6350"/>
            <wp:docPr id="113658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86166" name=""/>
                    <pic:cNvPicPr/>
                  </pic:nvPicPr>
                  <pic:blipFill>
                    <a:blip r:embed="rId70"/>
                    <a:stretch>
                      <a:fillRect/>
                    </a:stretch>
                  </pic:blipFill>
                  <pic:spPr>
                    <a:xfrm>
                      <a:off x="0" y="0"/>
                      <a:ext cx="5537485" cy="4908802"/>
                    </a:xfrm>
                    <a:prstGeom prst="rect">
                      <a:avLst/>
                    </a:prstGeom>
                  </pic:spPr>
                </pic:pic>
              </a:graphicData>
            </a:graphic>
          </wp:inline>
        </w:drawing>
      </w:r>
    </w:p>
    <w:p w14:paraId="1E90D001" w14:textId="77777777" w:rsidR="00916D78" w:rsidRPr="00D722EE" w:rsidRDefault="00916D78" w:rsidP="00916D78"/>
    <w:p w14:paraId="34887454" w14:textId="77777777" w:rsidR="00916D78" w:rsidRPr="00D722EE" w:rsidRDefault="00916D78" w:rsidP="00916D78">
      <w:r w:rsidRPr="00D722EE">
        <w:t xml:space="preserve"> Enter Preferred app group type – Desktop (and for the second application group – Remote App) Host pool type </w:t>
      </w:r>
      <w:proofErr w:type="gramStart"/>
      <w:r w:rsidRPr="00D722EE">
        <w:t>-  Pooled</w:t>
      </w:r>
      <w:proofErr w:type="gramEnd"/>
    </w:p>
    <w:p w14:paraId="71E39CAB" w14:textId="43E482CD" w:rsidR="00916D78" w:rsidRPr="00D722EE" w:rsidRDefault="00E73842" w:rsidP="00916D78">
      <w:r w:rsidRPr="00E73842">
        <w:rPr>
          <w:noProof/>
        </w:rPr>
        <w:lastRenderedPageBreak/>
        <w:drawing>
          <wp:inline distT="0" distB="0" distL="0" distR="0" wp14:anchorId="307ABE74" wp14:editId="00C4D18F">
            <wp:extent cx="5366673" cy="4724400"/>
            <wp:effectExtent l="0" t="0" r="5715" b="0"/>
            <wp:docPr id="1581137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37338" name="Picture 1" descr="A screenshot of a computer&#10;&#10;AI-generated content may be incorrect."/>
                    <pic:cNvPicPr/>
                  </pic:nvPicPr>
                  <pic:blipFill>
                    <a:blip r:embed="rId71"/>
                    <a:stretch>
                      <a:fillRect/>
                    </a:stretch>
                  </pic:blipFill>
                  <pic:spPr>
                    <a:xfrm>
                      <a:off x="0" y="0"/>
                      <a:ext cx="5376662" cy="4733193"/>
                    </a:xfrm>
                    <a:prstGeom prst="rect">
                      <a:avLst/>
                    </a:prstGeom>
                  </pic:spPr>
                </pic:pic>
              </a:graphicData>
            </a:graphic>
          </wp:inline>
        </w:drawing>
      </w:r>
    </w:p>
    <w:p w14:paraId="43FE4A60" w14:textId="77777777" w:rsidR="00916D78" w:rsidRPr="00D722EE" w:rsidRDefault="00916D78" w:rsidP="00916D78">
      <w:r w:rsidRPr="00D722EE">
        <w:t xml:space="preserve">Under Virtual </w:t>
      </w:r>
      <w:proofErr w:type="gramStart"/>
      <w:r w:rsidRPr="00D722EE">
        <w:t>Machine ,</w:t>
      </w:r>
      <w:proofErr w:type="gramEnd"/>
      <w:r w:rsidRPr="00D722EE">
        <w:t xml:space="preserve"> Enter resource group and Name Prefix</w:t>
      </w:r>
    </w:p>
    <w:p w14:paraId="0D782144" w14:textId="25EE2791" w:rsidR="00916D78" w:rsidRPr="00D722EE" w:rsidRDefault="00F40A02" w:rsidP="00916D78">
      <w:r w:rsidRPr="00F40A02">
        <w:rPr>
          <w:noProof/>
        </w:rPr>
        <w:lastRenderedPageBreak/>
        <w:drawing>
          <wp:inline distT="0" distB="0" distL="0" distR="0" wp14:anchorId="3C709ABA" wp14:editId="50398207">
            <wp:extent cx="5295569" cy="4089400"/>
            <wp:effectExtent l="0" t="0" r="635" b="6350"/>
            <wp:docPr id="206658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87624" name=""/>
                    <pic:cNvPicPr/>
                  </pic:nvPicPr>
                  <pic:blipFill>
                    <a:blip r:embed="rId72"/>
                    <a:stretch>
                      <a:fillRect/>
                    </a:stretch>
                  </pic:blipFill>
                  <pic:spPr>
                    <a:xfrm>
                      <a:off x="0" y="0"/>
                      <a:ext cx="5300459" cy="4093176"/>
                    </a:xfrm>
                    <a:prstGeom prst="rect">
                      <a:avLst/>
                    </a:prstGeom>
                  </pic:spPr>
                </pic:pic>
              </a:graphicData>
            </a:graphic>
          </wp:inline>
        </w:drawing>
      </w:r>
    </w:p>
    <w:p w14:paraId="3AB4D5D7" w14:textId="7FFE62EF" w:rsidR="00916D78" w:rsidRPr="00D722EE" w:rsidRDefault="00916D78" w:rsidP="00916D78"/>
    <w:p w14:paraId="63E6208F" w14:textId="47B424DB" w:rsidR="002E75AB" w:rsidRDefault="00916D78" w:rsidP="00916D78">
      <w:r w:rsidRPr="00D722EE">
        <w:t xml:space="preserve">Select the </w:t>
      </w:r>
      <w:r w:rsidR="00FC67C3">
        <w:t>master i</w:t>
      </w:r>
      <w:r w:rsidRPr="00D722EE">
        <w:t xml:space="preserve">mage </w:t>
      </w:r>
      <w:r w:rsidR="008F5B4E">
        <w:t xml:space="preserve">which is created </w:t>
      </w:r>
      <w:proofErr w:type="gramStart"/>
      <w:r w:rsidR="008F5B4E">
        <w:t xml:space="preserve">before </w:t>
      </w:r>
      <w:r w:rsidRPr="00D722EE">
        <w:t xml:space="preserve"> and</w:t>
      </w:r>
      <w:proofErr w:type="gramEnd"/>
      <w:r w:rsidRPr="00D722EE">
        <w:t xml:space="preserve"> Virtual Machine size as V series</w:t>
      </w:r>
    </w:p>
    <w:p w14:paraId="69AB35D1" w14:textId="0C103D4F" w:rsidR="005903E5" w:rsidRDefault="005903E5" w:rsidP="00916D78">
      <w:r>
        <w:t xml:space="preserve">Click on see all images </w:t>
      </w:r>
    </w:p>
    <w:p w14:paraId="0C8B3166" w14:textId="5DA8EC5E" w:rsidR="00062B9B" w:rsidRDefault="0097770F" w:rsidP="00916D78">
      <w:r w:rsidRPr="0097770F">
        <w:rPr>
          <w:noProof/>
        </w:rPr>
        <w:drawing>
          <wp:inline distT="0" distB="0" distL="0" distR="0" wp14:anchorId="3480C637" wp14:editId="0899F667">
            <wp:extent cx="5731510" cy="2936875"/>
            <wp:effectExtent l="0" t="0" r="2540" b="0"/>
            <wp:docPr id="30314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47311" name=""/>
                    <pic:cNvPicPr/>
                  </pic:nvPicPr>
                  <pic:blipFill>
                    <a:blip r:embed="rId73"/>
                    <a:stretch>
                      <a:fillRect/>
                    </a:stretch>
                  </pic:blipFill>
                  <pic:spPr>
                    <a:xfrm>
                      <a:off x="0" y="0"/>
                      <a:ext cx="5731510" cy="2936875"/>
                    </a:xfrm>
                    <a:prstGeom prst="rect">
                      <a:avLst/>
                    </a:prstGeom>
                  </pic:spPr>
                </pic:pic>
              </a:graphicData>
            </a:graphic>
          </wp:inline>
        </w:drawing>
      </w:r>
    </w:p>
    <w:p w14:paraId="79D6E8B9" w14:textId="77777777" w:rsidR="002E316E" w:rsidRDefault="009F5823" w:rsidP="00916D78">
      <w:r w:rsidRPr="009F5823">
        <w:t>Navigate to 'Shared Images' to locate the Master Image you previously created.</w:t>
      </w:r>
    </w:p>
    <w:p w14:paraId="1EEACD88" w14:textId="431A0697" w:rsidR="009F5823" w:rsidRDefault="00F15B2D" w:rsidP="00916D78">
      <w:r w:rsidRPr="00F15B2D">
        <w:t>Select the Master Image you created to</w:t>
      </w:r>
      <w:r>
        <w:t xml:space="preserve"> it will</w:t>
      </w:r>
      <w:r w:rsidRPr="00F15B2D">
        <w:t xml:space="preserve"> add it to the Host Pool creation process.</w:t>
      </w:r>
      <w:r w:rsidR="0097770F">
        <w:br/>
      </w:r>
      <w:proofErr w:type="spellStart"/>
      <w:proofErr w:type="gramStart"/>
      <w:r w:rsidR="0097770F">
        <w:t>e.g</w:t>
      </w:r>
      <w:proofErr w:type="spellEnd"/>
      <w:proofErr w:type="gramEnd"/>
      <w:r w:rsidR="0097770F">
        <w:t xml:space="preserve"> Azure Test Image</w:t>
      </w:r>
    </w:p>
    <w:p w14:paraId="7BE6E155" w14:textId="2B709521" w:rsidR="009F5823" w:rsidRDefault="004A394E" w:rsidP="00916D78">
      <w:r w:rsidRPr="004A394E">
        <w:rPr>
          <w:noProof/>
        </w:rPr>
        <w:lastRenderedPageBreak/>
        <w:drawing>
          <wp:inline distT="0" distB="0" distL="0" distR="0" wp14:anchorId="1915E9C2" wp14:editId="78B577FD">
            <wp:extent cx="3505380" cy="1886047"/>
            <wp:effectExtent l="0" t="0" r="0" b="0"/>
            <wp:docPr id="198605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52410" name=""/>
                    <pic:cNvPicPr/>
                  </pic:nvPicPr>
                  <pic:blipFill>
                    <a:blip r:embed="rId74"/>
                    <a:stretch>
                      <a:fillRect/>
                    </a:stretch>
                  </pic:blipFill>
                  <pic:spPr>
                    <a:xfrm>
                      <a:off x="0" y="0"/>
                      <a:ext cx="3505380" cy="1886047"/>
                    </a:xfrm>
                    <a:prstGeom prst="rect">
                      <a:avLst/>
                    </a:prstGeom>
                  </pic:spPr>
                </pic:pic>
              </a:graphicData>
            </a:graphic>
          </wp:inline>
        </w:drawing>
      </w:r>
    </w:p>
    <w:p w14:paraId="6650322D" w14:textId="51332DF4" w:rsidR="002E75AB" w:rsidRPr="00D722EE" w:rsidRDefault="002E75AB" w:rsidP="00916D78">
      <w:r>
        <w:br/>
      </w:r>
      <w:r w:rsidR="007B323B" w:rsidRPr="007B323B">
        <w:rPr>
          <w:noProof/>
        </w:rPr>
        <w:drawing>
          <wp:inline distT="0" distB="0" distL="0" distR="0" wp14:anchorId="2CF11D31" wp14:editId="1526ECB4">
            <wp:extent cx="5296172" cy="2603634"/>
            <wp:effectExtent l="0" t="0" r="0" b="6350"/>
            <wp:docPr id="504339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39651" name="Picture 1" descr="A screenshot of a computer&#10;&#10;AI-generated content may be incorrect."/>
                    <pic:cNvPicPr/>
                  </pic:nvPicPr>
                  <pic:blipFill>
                    <a:blip r:embed="rId75"/>
                    <a:stretch>
                      <a:fillRect/>
                    </a:stretch>
                  </pic:blipFill>
                  <pic:spPr>
                    <a:xfrm>
                      <a:off x="0" y="0"/>
                      <a:ext cx="5296172" cy="2603634"/>
                    </a:xfrm>
                    <a:prstGeom prst="rect">
                      <a:avLst/>
                    </a:prstGeom>
                  </pic:spPr>
                </pic:pic>
              </a:graphicData>
            </a:graphic>
          </wp:inline>
        </w:drawing>
      </w:r>
    </w:p>
    <w:p w14:paraId="28DA22CE" w14:textId="794B15BB" w:rsidR="00916D78" w:rsidRPr="00D722EE" w:rsidRDefault="00697405" w:rsidP="00916D78">
      <w:r w:rsidRPr="00697405">
        <w:rPr>
          <w:noProof/>
        </w:rPr>
        <w:drawing>
          <wp:inline distT="0" distB="0" distL="0" distR="0" wp14:anchorId="508D92FB" wp14:editId="18BB209E">
            <wp:extent cx="5391427" cy="2190863"/>
            <wp:effectExtent l="0" t="0" r="0" b="0"/>
            <wp:docPr id="1977330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30551" name="Picture 1" descr="A screenshot of a computer&#10;&#10;AI-generated content may be incorrect."/>
                    <pic:cNvPicPr/>
                  </pic:nvPicPr>
                  <pic:blipFill>
                    <a:blip r:embed="rId76"/>
                    <a:stretch>
                      <a:fillRect/>
                    </a:stretch>
                  </pic:blipFill>
                  <pic:spPr>
                    <a:xfrm>
                      <a:off x="0" y="0"/>
                      <a:ext cx="5391427" cy="2190863"/>
                    </a:xfrm>
                    <a:prstGeom prst="rect">
                      <a:avLst/>
                    </a:prstGeom>
                  </pic:spPr>
                </pic:pic>
              </a:graphicData>
            </a:graphic>
          </wp:inline>
        </w:drawing>
      </w:r>
      <w:r w:rsidR="00916D78" w:rsidRPr="00D722EE">
        <w:br/>
      </w:r>
    </w:p>
    <w:p w14:paraId="7307F068" w14:textId="43F45AA7" w:rsidR="00916D78" w:rsidRPr="00D722EE" w:rsidRDefault="003064A6" w:rsidP="00916D78">
      <w:r w:rsidRPr="003064A6">
        <w:rPr>
          <w:noProof/>
        </w:rPr>
        <w:lastRenderedPageBreak/>
        <w:drawing>
          <wp:inline distT="0" distB="0" distL="0" distR="0" wp14:anchorId="10469EBA" wp14:editId="3257C930">
            <wp:extent cx="5232669" cy="2590933"/>
            <wp:effectExtent l="0" t="0" r="6350" b="0"/>
            <wp:docPr id="406084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8455" name="Picture 1" descr="A screenshot of a computer&#10;&#10;AI-generated content may be incorrect."/>
                    <pic:cNvPicPr/>
                  </pic:nvPicPr>
                  <pic:blipFill>
                    <a:blip r:embed="rId77"/>
                    <a:stretch>
                      <a:fillRect/>
                    </a:stretch>
                  </pic:blipFill>
                  <pic:spPr>
                    <a:xfrm>
                      <a:off x="0" y="0"/>
                      <a:ext cx="5232669" cy="2590933"/>
                    </a:xfrm>
                    <a:prstGeom prst="rect">
                      <a:avLst/>
                    </a:prstGeom>
                  </pic:spPr>
                </pic:pic>
              </a:graphicData>
            </a:graphic>
          </wp:inline>
        </w:drawing>
      </w:r>
    </w:p>
    <w:p w14:paraId="129EB461" w14:textId="77777777" w:rsidR="00916D78" w:rsidRPr="00D722EE" w:rsidRDefault="00916D78" w:rsidP="00916D78">
      <w:r w:rsidRPr="00D722EE">
        <w:t>Enter the username and its password for the VMs to login</w:t>
      </w:r>
    </w:p>
    <w:p w14:paraId="1509D76E" w14:textId="3B37C77A" w:rsidR="00916D78" w:rsidRPr="00D722EE" w:rsidRDefault="00171333" w:rsidP="00916D78">
      <w:r w:rsidRPr="00171333">
        <w:rPr>
          <w:noProof/>
        </w:rPr>
        <w:drawing>
          <wp:inline distT="0" distB="0" distL="0" distR="0" wp14:anchorId="65EC6F1B" wp14:editId="3A6F4C34">
            <wp:extent cx="5346975" cy="4896102"/>
            <wp:effectExtent l="0" t="0" r="6350" b="0"/>
            <wp:docPr id="201617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74847" name=""/>
                    <pic:cNvPicPr/>
                  </pic:nvPicPr>
                  <pic:blipFill>
                    <a:blip r:embed="rId78"/>
                    <a:stretch>
                      <a:fillRect/>
                    </a:stretch>
                  </pic:blipFill>
                  <pic:spPr>
                    <a:xfrm>
                      <a:off x="0" y="0"/>
                      <a:ext cx="5346975" cy="4896102"/>
                    </a:xfrm>
                    <a:prstGeom prst="rect">
                      <a:avLst/>
                    </a:prstGeom>
                  </pic:spPr>
                </pic:pic>
              </a:graphicData>
            </a:graphic>
          </wp:inline>
        </w:drawing>
      </w:r>
    </w:p>
    <w:p w14:paraId="10EE1D86" w14:textId="31FD36C7" w:rsidR="00B01EB2" w:rsidRDefault="00916D78" w:rsidP="00916D78">
      <w:r w:rsidRPr="00D722EE">
        <w:t xml:space="preserve">Click </w:t>
      </w:r>
      <w:proofErr w:type="gramStart"/>
      <w:r w:rsidR="00727C7F">
        <w:t xml:space="preserve">on </w:t>
      </w:r>
      <w:r w:rsidRPr="00D722EE">
        <w:t xml:space="preserve"> Review</w:t>
      </w:r>
      <w:proofErr w:type="gramEnd"/>
      <w:r w:rsidRPr="00D722EE">
        <w:t xml:space="preserve"> +</w:t>
      </w:r>
      <w:r w:rsidR="0017619D">
        <w:t xml:space="preserve"> </w:t>
      </w:r>
      <w:r w:rsidRPr="00D722EE">
        <w:t xml:space="preserve">Create. It will validate. Once Validation is passed. </w:t>
      </w:r>
    </w:p>
    <w:p w14:paraId="3B224434" w14:textId="293CE6D3" w:rsidR="000F3B44" w:rsidRDefault="00512DB6" w:rsidP="00916D78">
      <w:r w:rsidRPr="00512DB6">
        <w:rPr>
          <w:noProof/>
        </w:rPr>
        <w:lastRenderedPageBreak/>
        <w:drawing>
          <wp:inline distT="0" distB="0" distL="0" distR="0" wp14:anchorId="206FF9AE" wp14:editId="02CA5790">
            <wp:extent cx="4261069" cy="4877051"/>
            <wp:effectExtent l="0" t="0" r="6350" b="0"/>
            <wp:docPr id="190179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90171" name=""/>
                    <pic:cNvPicPr/>
                  </pic:nvPicPr>
                  <pic:blipFill>
                    <a:blip r:embed="rId79"/>
                    <a:stretch>
                      <a:fillRect/>
                    </a:stretch>
                  </pic:blipFill>
                  <pic:spPr>
                    <a:xfrm>
                      <a:off x="0" y="0"/>
                      <a:ext cx="4261069" cy="4877051"/>
                    </a:xfrm>
                    <a:prstGeom prst="rect">
                      <a:avLst/>
                    </a:prstGeom>
                  </pic:spPr>
                </pic:pic>
              </a:graphicData>
            </a:graphic>
          </wp:inline>
        </w:drawing>
      </w:r>
    </w:p>
    <w:p w14:paraId="7C0402C8" w14:textId="0AAF7592" w:rsidR="000F3B44" w:rsidRPr="00916D78" w:rsidRDefault="006C6337" w:rsidP="00D722EE">
      <w:r>
        <w:t>It will go for deployment process and once deplo</w:t>
      </w:r>
      <w:r w:rsidR="00893CAB">
        <w:t xml:space="preserve">yment </w:t>
      </w:r>
      <w:proofErr w:type="gramStart"/>
      <w:r w:rsidR="00893CAB">
        <w:t>completed ,</w:t>
      </w:r>
      <w:proofErr w:type="gramEnd"/>
      <w:r w:rsidR="00893CAB">
        <w:t xml:space="preserve"> </w:t>
      </w:r>
      <w:proofErr w:type="gramStart"/>
      <w:r w:rsidR="00916D78" w:rsidRPr="00D722EE">
        <w:t>It</w:t>
      </w:r>
      <w:proofErr w:type="gramEnd"/>
      <w:r w:rsidR="00916D78" w:rsidRPr="00D722EE">
        <w:t xml:space="preserve"> will create </w:t>
      </w:r>
      <w:r w:rsidR="00B01EB2" w:rsidRPr="00B01EB2">
        <w:t>Host pool</w:t>
      </w:r>
      <w:r w:rsidR="00916D78" w:rsidRPr="00D722EE">
        <w:t xml:space="preserve"> and VMs</w:t>
      </w:r>
      <w:r w:rsidR="00CE3E25">
        <w:t>.</w:t>
      </w:r>
    </w:p>
    <w:p w14:paraId="113B6DB8" w14:textId="4DF067F5" w:rsidR="0040090B" w:rsidRDefault="00162C37" w:rsidP="00D722EE">
      <w:pPr>
        <w:jc w:val="both"/>
      </w:pPr>
      <w:r w:rsidRPr="00162C37">
        <w:rPr>
          <w:noProof/>
        </w:rPr>
        <w:drawing>
          <wp:inline distT="0" distB="0" distL="0" distR="0" wp14:anchorId="106FC4A8" wp14:editId="3E8FB753">
            <wp:extent cx="5556250" cy="3255645"/>
            <wp:effectExtent l="0" t="0" r="6350" b="1905"/>
            <wp:docPr id="650809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09339" name="Picture 1" descr="A screenshot of a computer&#10;&#10;AI-generated content may be incorrect."/>
                    <pic:cNvPicPr/>
                  </pic:nvPicPr>
                  <pic:blipFill>
                    <a:blip r:embed="rId80"/>
                    <a:stretch>
                      <a:fillRect/>
                    </a:stretch>
                  </pic:blipFill>
                  <pic:spPr>
                    <a:xfrm>
                      <a:off x="0" y="0"/>
                      <a:ext cx="5556250" cy="3255645"/>
                    </a:xfrm>
                    <a:prstGeom prst="rect">
                      <a:avLst/>
                    </a:prstGeom>
                  </pic:spPr>
                </pic:pic>
              </a:graphicData>
            </a:graphic>
          </wp:inline>
        </w:drawing>
      </w:r>
    </w:p>
    <w:p w14:paraId="6BBF8516" w14:textId="0184AB7E" w:rsidR="001B4646" w:rsidRDefault="001B4646" w:rsidP="001B4646">
      <w:pPr>
        <w:pStyle w:val="Heading3"/>
      </w:pPr>
      <w:bookmarkStart w:id="55" w:name="_Toc200021963"/>
      <w:r>
        <w:lastRenderedPageBreak/>
        <w:t>Creation of Application group</w:t>
      </w:r>
      <w:bookmarkEnd w:id="55"/>
      <w:r>
        <w:t xml:space="preserve"> </w:t>
      </w:r>
    </w:p>
    <w:p w14:paraId="6154F74C" w14:textId="49591A9F" w:rsidR="00424CDB" w:rsidRPr="0000000D" w:rsidRDefault="00424CDB" w:rsidP="00424CDB">
      <w:pPr>
        <w:pStyle w:val="Heading4"/>
      </w:pPr>
      <w:r>
        <w:t>Addition of Desktop App as Application group</w:t>
      </w:r>
    </w:p>
    <w:p w14:paraId="348C2D80" w14:textId="77777777" w:rsidR="003F11D6" w:rsidRPr="00C521CF" w:rsidRDefault="003F11D6" w:rsidP="00D722EE"/>
    <w:p w14:paraId="34522BC3" w14:textId="77777777" w:rsidR="00050140" w:rsidRPr="00050140" w:rsidRDefault="00050140" w:rsidP="00050140">
      <w:r w:rsidRPr="00050140">
        <w:t>When creating a host pool in Azure Virtual Desktop, if you select "Desktop" as the preferred application type, there's no need to separately create a Desktop application group. The system automatically generates a Desktop application group as part of the host pool creation process. This Desktop application group can then be used to provide users with access to full desktop sessions.</w:t>
      </w:r>
    </w:p>
    <w:p w14:paraId="77D74705" w14:textId="77777777" w:rsidR="0049384F" w:rsidRDefault="00D56A5E" w:rsidP="0000000D">
      <w:pPr>
        <w:rPr>
          <w:b/>
          <w:bCs/>
          <w:u w:val="single"/>
        </w:rPr>
      </w:pPr>
      <w:r w:rsidRPr="00D56A5E">
        <w:rPr>
          <w:b/>
          <w:bCs/>
          <w:noProof/>
          <w:u w:val="single"/>
        </w:rPr>
        <w:drawing>
          <wp:inline distT="0" distB="0" distL="0" distR="0" wp14:anchorId="44A5FFEE" wp14:editId="2F581F36">
            <wp:extent cx="5537485" cy="2571882"/>
            <wp:effectExtent l="0" t="0" r="6350" b="0"/>
            <wp:docPr id="427338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38083" name=""/>
                    <pic:cNvPicPr/>
                  </pic:nvPicPr>
                  <pic:blipFill>
                    <a:blip r:embed="rId81"/>
                    <a:stretch>
                      <a:fillRect/>
                    </a:stretch>
                  </pic:blipFill>
                  <pic:spPr>
                    <a:xfrm>
                      <a:off x="0" y="0"/>
                      <a:ext cx="5537485" cy="2571882"/>
                    </a:xfrm>
                    <a:prstGeom prst="rect">
                      <a:avLst/>
                    </a:prstGeom>
                  </pic:spPr>
                </pic:pic>
              </a:graphicData>
            </a:graphic>
          </wp:inline>
        </w:drawing>
      </w:r>
      <w:r>
        <w:rPr>
          <w:b/>
          <w:bCs/>
          <w:u w:val="single"/>
        </w:rPr>
        <w:br/>
      </w:r>
    </w:p>
    <w:p w14:paraId="566139E9" w14:textId="77777777" w:rsidR="0049384F" w:rsidRPr="00050140" w:rsidRDefault="0049384F" w:rsidP="0049384F">
      <w:r w:rsidRPr="00050140">
        <w:t>This streamlined approach simplifies the setup process, as you don't have to manually create and configure a separate Desktop application group after establishing the host pool. The automatically created Desktop application group is ready to use for assigning full desktop access to your users.</w:t>
      </w:r>
    </w:p>
    <w:p w14:paraId="3F204902" w14:textId="796D7966" w:rsidR="0000000D" w:rsidRDefault="00D56A5E" w:rsidP="0000000D">
      <w:pPr>
        <w:rPr>
          <w:b/>
          <w:bCs/>
          <w:u w:val="single"/>
        </w:rPr>
      </w:pPr>
      <w:r>
        <w:rPr>
          <w:b/>
          <w:bCs/>
          <w:u w:val="single"/>
        </w:rPr>
        <w:br/>
      </w:r>
      <w:r w:rsidR="00797737" w:rsidRPr="00797737">
        <w:rPr>
          <w:b/>
          <w:bCs/>
          <w:noProof/>
          <w:u w:val="single"/>
        </w:rPr>
        <w:drawing>
          <wp:inline distT="0" distB="0" distL="0" distR="0" wp14:anchorId="26B426D2" wp14:editId="64829C9D">
            <wp:extent cx="5731510" cy="1695450"/>
            <wp:effectExtent l="0" t="0" r="2540" b="0"/>
            <wp:docPr id="1579217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17833" name="Picture 1" descr="A screenshot of a computer&#10;&#10;AI-generated content may be incorrect."/>
                    <pic:cNvPicPr/>
                  </pic:nvPicPr>
                  <pic:blipFill>
                    <a:blip r:embed="rId82"/>
                    <a:stretch>
                      <a:fillRect/>
                    </a:stretch>
                  </pic:blipFill>
                  <pic:spPr>
                    <a:xfrm>
                      <a:off x="0" y="0"/>
                      <a:ext cx="5731510" cy="1695450"/>
                    </a:xfrm>
                    <a:prstGeom prst="rect">
                      <a:avLst/>
                    </a:prstGeom>
                  </pic:spPr>
                </pic:pic>
              </a:graphicData>
            </a:graphic>
          </wp:inline>
        </w:drawing>
      </w:r>
    </w:p>
    <w:p w14:paraId="79B10674" w14:textId="77777777" w:rsidR="008F1F4E" w:rsidRDefault="008F1F4E" w:rsidP="0000000D">
      <w:pPr>
        <w:rPr>
          <w:b/>
          <w:bCs/>
          <w:u w:val="single"/>
        </w:rPr>
      </w:pPr>
    </w:p>
    <w:p w14:paraId="645A9E5F" w14:textId="2C72C0EE" w:rsidR="008F1F4E" w:rsidRDefault="008F1F4E" w:rsidP="0000000D">
      <w:pPr>
        <w:rPr>
          <w:b/>
          <w:bCs/>
          <w:u w:val="single"/>
        </w:rPr>
      </w:pPr>
      <w:r w:rsidRPr="008F1F4E">
        <w:rPr>
          <w:b/>
          <w:bCs/>
          <w:noProof/>
          <w:u w:val="single"/>
        </w:rPr>
        <w:lastRenderedPageBreak/>
        <w:drawing>
          <wp:inline distT="0" distB="0" distL="0" distR="0" wp14:anchorId="49602AAD" wp14:editId="416CF13A">
            <wp:extent cx="5658141" cy="1803493"/>
            <wp:effectExtent l="0" t="0" r="0" b="6350"/>
            <wp:docPr id="781518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18781" name="Picture 1" descr="A screenshot of a computer&#10;&#10;AI-generated content may be incorrect."/>
                    <pic:cNvPicPr/>
                  </pic:nvPicPr>
                  <pic:blipFill>
                    <a:blip r:embed="rId83"/>
                    <a:stretch>
                      <a:fillRect/>
                    </a:stretch>
                  </pic:blipFill>
                  <pic:spPr>
                    <a:xfrm>
                      <a:off x="0" y="0"/>
                      <a:ext cx="5658141" cy="1803493"/>
                    </a:xfrm>
                    <a:prstGeom prst="rect">
                      <a:avLst/>
                    </a:prstGeom>
                  </pic:spPr>
                </pic:pic>
              </a:graphicData>
            </a:graphic>
          </wp:inline>
        </w:drawing>
      </w:r>
    </w:p>
    <w:p w14:paraId="76740D9A" w14:textId="77777777" w:rsidR="008F1F4E" w:rsidRPr="0000000D" w:rsidRDefault="008F1F4E" w:rsidP="0000000D">
      <w:pPr>
        <w:rPr>
          <w:b/>
          <w:bCs/>
          <w:u w:val="single"/>
        </w:rPr>
      </w:pPr>
    </w:p>
    <w:p w14:paraId="549DB1A2" w14:textId="0208A163" w:rsidR="0000000D" w:rsidRPr="0000000D" w:rsidRDefault="00400129" w:rsidP="00E01E99">
      <w:pPr>
        <w:pStyle w:val="Heading4"/>
      </w:pPr>
      <w:r>
        <w:t>Addi</w:t>
      </w:r>
      <w:r w:rsidR="00424CDB">
        <w:t>tion of Remote App as Application group</w:t>
      </w:r>
    </w:p>
    <w:p w14:paraId="40B480DF" w14:textId="77777777" w:rsidR="0000000D" w:rsidRPr="0000000D" w:rsidRDefault="0000000D" w:rsidP="0000000D">
      <w:r w:rsidRPr="0000000D">
        <w:t xml:space="preserve">It will open the Application Source </w:t>
      </w:r>
    </w:p>
    <w:p w14:paraId="67C0CFDD" w14:textId="77777777" w:rsidR="0000000D" w:rsidRPr="0000000D" w:rsidRDefault="0000000D" w:rsidP="0000000D">
      <w:r w:rsidRPr="0000000D">
        <w:t>From the application drop down, select NX</w:t>
      </w:r>
    </w:p>
    <w:p w14:paraId="6AF33DDB" w14:textId="2FBF560C" w:rsidR="0000000D" w:rsidRPr="0000000D" w:rsidRDefault="00855BE5" w:rsidP="0000000D">
      <w:pPr>
        <w:rPr>
          <w:b/>
          <w:bCs/>
          <w:u w:val="single"/>
        </w:rPr>
      </w:pPr>
      <w:r w:rsidRPr="00855BE5">
        <w:rPr>
          <w:b/>
          <w:bCs/>
          <w:noProof/>
          <w:u w:val="single"/>
        </w:rPr>
        <w:drawing>
          <wp:inline distT="0" distB="0" distL="0" distR="0" wp14:anchorId="5A54E53F" wp14:editId="4971D488">
            <wp:extent cx="5731510" cy="2416175"/>
            <wp:effectExtent l="0" t="0" r="2540" b="3175"/>
            <wp:docPr id="1578559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59406" name="Picture 1" descr="A screenshot of a computer&#10;&#10;AI-generated content may be incorrect."/>
                    <pic:cNvPicPr/>
                  </pic:nvPicPr>
                  <pic:blipFill>
                    <a:blip r:embed="rId84"/>
                    <a:stretch>
                      <a:fillRect/>
                    </a:stretch>
                  </pic:blipFill>
                  <pic:spPr>
                    <a:xfrm>
                      <a:off x="0" y="0"/>
                      <a:ext cx="5731510" cy="2416175"/>
                    </a:xfrm>
                    <a:prstGeom prst="rect">
                      <a:avLst/>
                    </a:prstGeom>
                  </pic:spPr>
                </pic:pic>
              </a:graphicData>
            </a:graphic>
          </wp:inline>
        </w:drawing>
      </w:r>
    </w:p>
    <w:p w14:paraId="42037E28" w14:textId="02100910" w:rsidR="0049384F" w:rsidRPr="0000000D" w:rsidRDefault="00F2057E" w:rsidP="0000000D">
      <w:r w:rsidRPr="00F2057E">
        <w:rPr>
          <w:b/>
          <w:bCs/>
          <w:noProof/>
          <w:u w:val="single"/>
        </w:rPr>
        <w:drawing>
          <wp:inline distT="0" distB="0" distL="0" distR="0" wp14:anchorId="046C0B68" wp14:editId="5C56E09E">
            <wp:extent cx="4914265" cy="3175000"/>
            <wp:effectExtent l="0" t="0" r="635" b="6350"/>
            <wp:docPr id="616276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76790" name="Picture 1" descr="A screenshot of a computer&#10;&#10;AI-generated content may be incorrect."/>
                    <pic:cNvPicPr/>
                  </pic:nvPicPr>
                  <pic:blipFill>
                    <a:blip r:embed="rId85"/>
                    <a:stretch>
                      <a:fillRect/>
                    </a:stretch>
                  </pic:blipFill>
                  <pic:spPr>
                    <a:xfrm>
                      <a:off x="0" y="0"/>
                      <a:ext cx="4918977" cy="3178044"/>
                    </a:xfrm>
                    <a:prstGeom prst="rect">
                      <a:avLst/>
                    </a:prstGeom>
                  </pic:spPr>
                </pic:pic>
              </a:graphicData>
            </a:graphic>
          </wp:inline>
        </w:drawing>
      </w:r>
    </w:p>
    <w:p w14:paraId="2A8465EB" w14:textId="035CCFDD" w:rsidR="0000000D" w:rsidRPr="0000000D" w:rsidRDefault="0000000D" w:rsidP="0000000D">
      <w:r w:rsidRPr="0000000D">
        <w:lastRenderedPageBreak/>
        <w:t>Click on Review</w:t>
      </w:r>
      <w:r w:rsidR="007D1024">
        <w:t xml:space="preserve"> </w:t>
      </w:r>
      <w:r w:rsidRPr="0000000D">
        <w:t>+</w:t>
      </w:r>
      <w:r w:rsidR="007D1024">
        <w:t xml:space="preserve"> </w:t>
      </w:r>
      <w:r w:rsidRPr="0000000D">
        <w:t>add</w:t>
      </w:r>
    </w:p>
    <w:p w14:paraId="3446B613" w14:textId="77777777" w:rsidR="0000000D" w:rsidRPr="0000000D" w:rsidRDefault="0000000D" w:rsidP="0000000D"/>
    <w:p w14:paraId="17C3B83E" w14:textId="19F32AC5" w:rsidR="0000000D" w:rsidRPr="0000000D" w:rsidRDefault="00FE0D70" w:rsidP="0000000D">
      <w:r w:rsidRPr="00FE0D70">
        <w:rPr>
          <w:noProof/>
        </w:rPr>
        <w:drawing>
          <wp:inline distT="0" distB="0" distL="0" distR="0" wp14:anchorId="20BC7952" wp14:editId="1D14F8EB">
            <wp:extent cx="5105662" cy="4896102"/>
            <wp:effectExtent l="0" t="0" r="0" b="0"/>
            <wp:docPr id="1814467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67833" name="Picture 1" descr="A screenshot of a computer&#10;&#10;AI-generated content may be incorrect."/>
                    <pic:cNvPicPr/>
                  </pic:nvPicPr>
                  <pic:blipFill>
                    <a:blip r:embed="rId86"/>
                    <a:stretch>
                      <a:fillRect/>
                    </a:stretch>
                  </pic:blipFill>
                  <pic:spPr>
                    <a:xfrm>
                      <a:off x="0" y="0"/>
                      <a:ext cx="5105662" cy="4896102"/>
                    </a:xfrm>
                    <a:prstGeom prst="rect">
                      <a:avLst/>
                    </a:prstGeom>
                  </pic:spPr>
                </pic:pic>
              </a:graphicData>
            </a:graphic>
          </wp:inline>
        </w:drawing>
      </w:r>
    </w:p>
    <w:p w14:paraId="4A7FE4FC" w14:textId="77777777" w:rsidR="0000000D" w:rsidRPr="0000000D" w:rsidRDefault="0000000D" w:rsidP="0000000D">
      <w:r w:rsidRPr="0000000D">
        <w:t>Click on Add</w:t>
      </w:r>
    </w:p>
    <w:p w14:paraId="06344D03" w14:textId="4F593329" w:rsidR="0000000D" w:rsidRPr="0000000D" w:rsidRDefault="0057078F" w:rsidP="0000000D">
      <w:r w:rsidRPr="0057078F">
        <w:rPr>
          <w:noProof/>
        </w:rPr>
        <w:drawing>
          <wp:inline distT="0" distB="0" distL="0" distR="0" wp14:anchorId="4B68CFA5" wp14:editId="79BE9CE4">
            <wp:extent cx="3676239" cy="2959100"/>
            <wp:effectExtent l="0" t="0" r="635" b="0"/>
            <wp:docPr id="756285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85581" name="Picture 1" descr="A screenshot of a computer&#10;&#10;AI-generated content may be incorrect."/>
                    <pic:cNvPicPr/>
                  </pic:nvPicPr>
                  <pic:blipFill>
                    <a:blip r:embed="rId87"/>
                    <a:stretch>
                      <a:fillRect/>
                    </a:stretch>
                  </pic:blipFill>
                  <pic:spPr>
                    <a:xfrm>
                      <a:off x="0" y="0"/>
                      <a:ext cx="3680299" cy="2962368"/>
                    </a:xfrm>
                    <a:prstGeom prst="rect">
                      <a:avLst/>
                    </a:prstGeom>
                  </pic:spPr>
                </pic:pic>
              </a:graphicData>
            </a:graphic>
          </wp:inline>
        </w:drawing>
      </w:r>
    </w:p>
    <w:p w14:paraId="26650D24" w14:textId="4CEA24B8" w:rsidR="0000000D" w:rsidRPr="0000000D" w:rsidRDefault="0000000D" w:rsidP="0000000D">
      <w:r w:rsidRPr="0000000D">
        <w:lastRenderedPageBreak/>
        <w:t>Review</w:t>
      </w:r>
      <w:r w:rsidR="00B16388">
        <w:t xml:space="preserve"> </w:t>
      </w:r>
      <w:r w:rsidRPr="0000000D">
        <w:t>+</w:t>
      </w:r>
      <w:r w:rsidR="00B16388">
        <w:t xml:space="preserve"> </w:t>
      </w:r>
      <w:r w:rsidRPr="0000000D">
        <w:t>create. It will validate. Once validation is passed. Click on create to create</w:t>
      </w:r>
    </w:p>
    <w:p w14:paraId="0DB5D408" w14:textId="68A5EEC8" w:rsidR="0000000D" w:rsidRPr="0000000D" w:rsidRDefault="0000000D" w:rsidP="0000000D">
      <w:r w:rsidRPr="0000000D">
        <w:t>Click on Create to create</w:t>
      </w:r>
      <w:r w:rsidR="00575469">
        <w:t xml:space="preserve"> the application group.</w:t>
      </w:r>
    </w:p>
    <w:p w14:paraId="1393E1FE" w14:textId="77777777" w:rsidR="0000000D" w:rsidRPr="0000000D" w:rsidRDefault="0000000D" w:rsidP="0000000D">
      <w:r w:rsidRPr="0000000D">
        <w:t>After creation, click on Assignment tab</w:t>
      </w:r>
    </w:p>
    <w:p w14:paraId="2B5191C2" w14:textId="24F05D04" w:rsidR="0000000D" w:rsidRPr="0000000D" w:rsidRDefault="0000000D" w:rsidP="0000000D">
      <w:r w:rsidRPr="0000000D">
        <w:rPr>
          <w:noProof/>
        </w:rPr>
        <w:drawing>
          <wp:inline distT="0" distB="0" distL="0" distR="0" wp14:anchorId="6097AEA4" wp14:editId="6380C7C1">
            <wp:extent cx="2260600" cy="30607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44905"/>
                    <a:stretch/>
                  </pic:blipFill>
                  <pic:spPr bwMode="auto">
                    <a:xfrm>
                      <a:off x="0" y="0"/>
                      <a:ext cx="2262298" cy="3062999"/>
                    </a:xfrm>
                    <a:prstGeom prst="rect">
                      <a:avLst/>
                    </a:prstGeom>
                    <a:ln>
                      <a:noFill/>
                    </a:ln>
                    <a:extLst>
                      <a:ext uri="{53640926-AAD7-44D8-BBD7-CCE9431645EC}">
                        <a14:shadowObscured xmlns:a14="http://schemas.microsoft.com/office/drawing/2010/main"/>
                      </a:ext>
                    </a:extLst>
                  </pic:spPr>
                </pic:pic>
              </a:graphicData>
            </a:graphic>
          </wp:inline>
        </w:drawing>
      </w:r>
    </w:p>
    <w:p w14:paraId="73519A10" w14:textId="77777777" w:rsidR="0000000D" w:rsidRPr="0000000D" w:rsidRDefault="0000000D" w:rsidP="0000000D"/>
    <w:p w14:paraId="1C9048CF" w14:textId="528F1736" w:rsidR="0000000D" w:rsidRPr="0000000D" w:rsidRDefault="0000000D" w:rsidP="0000000D">
      <w:r w:rsidRPr="0000000D">
        <w:t xml:space="preserve">Under assignments, click on Add to </w:t>
      </w:r>
      <w:r w:rsidR="00146821">
        <w:t>a</w:t>
      </w:r>
      <w:r w:rsidRPr="0000000D">
        <w:t>dd the users who can access the application</w:t>
      </w:r>
    </w:p>
    <w:p w14:paraId="6645DD60" w14:textId="77777777" w:rsidR="0000000D" w:rsidRPr="0000000D" w:rsidRDefault="0000000D" w:rsidP="0000000D"/>
    <w:p w14:paraId="214AA436" w14:textId="10D46B0E" w:rsidR="0000000D" w:rsidRPr="0000000D" w:rsidRDefault="0000000D" w:rsidP="0000000D">
      <w:r w:rsidRPr="0000000D">
        <w:rPr>
          <w:noProof/>
        </w:rPr>
        <w:drawing>
          <wp:inline distT="0" distB="0" distL="0" distR="0" wp14:anchorId="2B9EE3F7" wp14:editId="662E9178">
            <wp:extent cx="5731510" cy="1818005"/>
            <wp:effectExtent l="0" t="0" r="2540" b="0"/>
            <wp:docPr id="2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AI-generated content may be incorrect."/>
                    <pic:cNvPicPr/>
                  </pic:nvPicPr>
                  <pic:blipFill>
                    <a:blip r:embed="rId89"/>
                    <a:stretch>
                      <a:fillRect/>
                    </a:stretch>
                  </pic:blipFill>
                  <pic:spPr>
                    <a:xfrm>
                      <a:off x="0" y="0"/>
                      <a:ext cx="5731510" cy="1818005"/>
                    </a:xfrm>
                    <a:prstGeom prst="rect">
                      <a:avLst/>
                    </a:prstGeom>
                  </pic:spPr>
                </pic:pic>
              </a:graphicData>
            </a:graphic>
          </wp:inline>
        </w:drawing>
      </w:r>
    </w:p>
    <w:p w14:paraId="478A7A84" w14:textId="77777777" w:rsidR="0000000D" w:rsidRPr="0000000D" w:rsidRDefault="0000000D" w:rsidP="0000000D"/>
    <w:p w14:paraId="268AFE0F" w14:textId="77777777" w:rsidR="0000000D" w:rsidRPr="0000000D" w:rsidRDefault="0000000D" w:rsidP="0000000D">
      <w:r w:rsidRPr="0000000D">
        <w:t>Once assignment was done, you can see no of users added under assignments</w:t>
      </w:r>
    </w:p>
    <w:p w14:paraId="3D4152B3" w14:textId="77777777" w:rsidR="0000000D" w:rsidRPr="0000000D" w:rsidRDefault="0000000D" w:rsidP="0000000D"/>
    <w:p w14:paraId="0E0E8149" w14:textId="407CDE1E" w:rsidR="0000000D" w:rsidRPr="0000000D" w:rsidRDefault="0000000D" w:rsidP="0000000D">
      <w:r w:rsidRPr="0000000D">
        <w:rPr>
          <w:noProof/>
        </w:rPr>
        <w:drawing>
          <wp:inline distT="0" distB="0" distL="0" distR="0" wp14:anchorId="4BB8E9FB" wp14:editId="07A82AC3">
            <wp:extent cx="5346363" cy="853440"/>
            <wp:effectExtent l="0" t="0" r="6985" b="3810"/>
            <wp:docPr id="2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AI-generated content may be incorrect."/>
                    <pic:cNvPicPr/>
                  </pic:nvPicPr>
                  <pic:blipFill rotWithShape="1">
                    <a:blip r:embed="rId90"/>
                    <a:srcRect t="72650"/>
                    <a:stretch/>
                  </pic:blipFill>
                  <pic:spPr bwMode="auto">
                    <a:xfrm>
                      <a:off x="0" y="0"/>
                      <a:ext cx="5348561" cy="853791"/>
                    </a:xfrm>
                    <a:prstGeom prst="rect">
                      <a:avLst/>
                    </a:prstGeom>
                    <a:ln>
                      <a:noFill/>
                    </a:ln>
                    <a:extLst>
                      <a:ext uri="{53640926-AAD7-44D8-BBD7-CCE9431645EC}">
                        <a14:shadowObscured xmlns:a14="http://schemas.microsoft.com/office/drawing/2010/main"/>
                      </a:ext>
                    </a:extLst>
                  </pic:spPr>
                </pic:pic>
              </a:graphicData>
            </a:graphic>
          </wp:inline>
        </w:drawing>
      </w:r>
    </w:p>
    <w:p w14:paraId="5D828258" w14:textId="4ED97BCD" w:rsidR="0000000D" w:rsidRPr="0000000D" w:rsidRDefault="00906EA8" w:rsidP="0000000D">
      <w:r w:rsidRPr="00906EA8">
        <w:rPr>
          <w:noProof/>
        </w:rPr>
        <w:lastRenderedPageBreak/>
        <w:drawing>
          <wp:inline distT="0" distB="0" distL="0" distR="0" wp14:anchorId="086F43A3" wp14:editId="2F8287BA">
            <wp:extent cx="3714941" cy="2838596"/>
            <wp:effectExtent l="0" t="0" r="0" b="0"/>
            <wp:docPr id="115993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39680" name=""/>
                    <pic:cNvPicPr/>
                  </pic:nvPicPr>
                  <pic:blipFill>
                    <a:blip r:embed="rId91"/>
                    <a:stretch>
                      <a:fillRect/>
                    </a:stretch>
                  </pic:blipFill>
                  <pic:spPr>
                    <a:xfrm>
                      <a:off x="0" y="0"/>
                      <a:ext cx="3714941" cy="2838596"/>
                    </a:xfrm>
                    <a:prstGeom prst="rect">
                      <a:avLst/>
                    </a:prstGeom>
                  </pic:spPr>
                </pic:pic>
              </a:graphicData>
            </a:graphic>
          </wp:inline>
        </w:drawing>
      </w:r>
    </w:p>
    <w:p w14:paraId="14BC8A20" w14:textId="47E18C2E" w:rsidR="0000000D" w:rsidRPr="0000000D" w:rsidRDefault="0000000D" w:rsidP="0000000D">
      <w:r w:rsidRPr="0000000D">
        <w:t>Once Application group is completed, we need to create Workspace</w:t>
      </w:r>
      <w:r w:rsidR="00384F7E" w:rsidRPr="00384F7E">
        <w:br/>
      </w:r>
    </w:p>
    <w:p w14:paraId="6816A67D" w14:textId="4A224DE2" w:rsidR="008913FC" w:rsidRPr="008913FC" w:rsidRDefault="008913FC" w:rsidP="008913FC">
      <w:pPr>
        <w:keepNext/>
        <w:keepLines/>
        <w:spacing w:before="160" w:after="80"/>
        <w:outlineLvl w:val="2"/>
        <w:rPr>
          <w:rFonts w:eastAsiaTheme="majorEastAsia" w:cstheme="majorBidi"/>
          <w:color w:val="0F4761" w:themeColor="accent1" w:themeShade="BF"/>
          <w:sz w:val="28"/>
          <w:szCs w:val="28"/>
        </w:rPr>
      </w:pPr>
      <w:bookmarkStart w:id="56" w:name="_Toc200021964"/>
      <w:r w:rsidRPr="008913FC">
        <w:rPr>
          <w:rFonts w:eastAsiaTheme="majorEastAsia" w:cstheme="majorBidi"/>
          <w:color w:val="0F4761" w:themeColor="accent1" w:themeShade="BF"/>
          <w:sz w:val="28"/>
          <w:szCs w:val="28"/>
        </w:rPr>
        <w:t>Creation of Application Workspace</w:t>
      </w:r>
      <w:bookmarkEnd w:id="56"/>
    </w:p>
    <w:p w14:paraId="78783C64" w14:textId="77777777" w:rsidR="0000000D" w:rsidRPr="0000000D" w:rsidRDefault="0000000D" w:rsidP="0000000D">
      <w:pPr>
        <w:rPr>
          <w:b/>
          <w:bCs/>
          <w:u w:val="single"/>
        </w:rPr>
      </w:pPr>
    </w:p>
    <w:p w14:paraId="37B1C349" w14:textId="0327AA0A" w:rsidR="0000000D" w:rsidRPr="0000000D" w:rsidRDefault="0000000D" w:rsidP="0000000D">
      <w:r w:rsidRPr="0000000D">
        <w:t>Search for Workspace and</w:t>
      </w:r>
      <w:r w:rsidR="0097664B">
        <w:t xml:space="preserve"> </w:t>
      </w:r>
      <w:r w:rsidR="0097664B" w:rsidRPr="0000000D">
        <w:t>open</w:t>
      </w:r>
      <w:r w:rsidR="0097664B">
        <w:t xml:space="preserve"> the</w:t>
      </w:r>
      <w:r w:rsidRPr="0000000D">
        <w:t xml:space="preserve"> workspace tab </w:t>
      </w:r>
    </w:p>
    <w:p w14:paraId="399DA435" w14:textId="77777777" w:rsidR="0000000D" w:rsidRPr="0000000D" w:rsidRDefault="0000000D" w:rsidP="0000000D">
      <w:r w:rsidRPr="0000000D">
        <w:t>Click on create to create a new workspace</w:t>
      </w:r>
    </w:p>
    <w:p w14:paraId="6FB1532D" w14:textId="77777777" w:rsidR="0000000D" w:rsidRPr="0000000D" w:rsidRDefault="0000000D" w:rsidP="0000000D"/>
    <w:p w14:paraId="00D0E1F5" w14:textId="1EF1DBE0" w:rsidR="0000000D" w:rsidRPr="0000000D" w:rsidRDefault="001C29CC" w:rsidP="0000000D">
      <w:r w:rsidRPr="001C29CC">
        <w:rPr>
          <w:noProof/>
        </w:rPr>
        <w:drawing>
          <wp:inline distT="0" distB="0" distL="0" distR="0" wp14:anchorId="3F8CF199" wp14:editId="1D1D5087">
            <wp:extent cx="4362674" cy="2489328"/>
            <wp:effectExtent l="0" t="0" r="0" b="6350"/>
            <wp:docPr id="44891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089" name=""/>
                    <pic:cNvPicPr/>
                  </pic:nvPicPr>
                  <pic:blipFill>
                    <a:blip r:embed="rId92"/>
                    <a:stretch>
                      <a:fillRect/>
                    </a:stretch>
                  </pic:blipFill>
                  <pic:spPr>
                    <a:xfrm>
                      <a:off x="0" y="0"/>
                      <a:ext cx="4362674" cy="2489328"/>
                    </a:xfrm>
                    <a:prstGeom prst="rect">
                      <a:avLst/>
                    </a:prstGeom>
                  </pic:spPr>
                </pic:pic>
              </a:graphicData>
            </a:graphic>
          </wp:inline>
        </w:drawing>
      </w:r>
    </w:p>
    <w:p w14:paraId="68792A2D" w14:textId="77777777" w:rsidR="0000000D" w:rsidRPr="0000000D" w:rsidRDefault="0000000D" w:rsidP="0000000D"/>
    <w:p w14:paraId="0B53E6B4" w14:textId="77777777" w:rsidR="0000000D" w:rsidRPr="0000000D" w:rsidRDefault="0000000D" w:rsidP="0000000D">
      <w:r w:rsidRPr="0000000D">
        <w:t>Enter the resource group, Workspace</w:t>
      </w:r>
    </w:p>
    <w:p w14:paraId="2CC64AFA" w14:textId="45D0D489" w:rsidR="0000000D" w:rsidRPr="0000000D" w:rsidRDefault="001142A7" w:rsidP="0000000D">
      <w:r w:rsidRPr="001142A7">
        <w:rPr>
          <w:noProof/>
        </w:rPr>
        <w:lastRenderedPageBreak/>
        <w:drawing>
          <wp:inline distT="0" distB="0" distL="0" distR="0" wp14:anchorId="7776654E" wp14:editId="2B83C3F4">
            <wp:extent cx="5391427" cy="4877051"/>
            <wp:effectExtent l="0" t="0" r="0" b="0"/>
            <wp:docPr id="488044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44375" name="Picture 1" descr="A screenshot of a computer&#10;&#10;AI-generated content may be incorrect."/>
                    <pic:cNvPicPr/>
                  </pic:nvPicPr>
                  <pic:blipFill>
                    <a:blip r:embed="rId93"/>
                    <a:stretch>
                      <a:fillRect/>
                    </a:stretch>
                  </pic:blipFill>
                  <pic:spPr>
                    <a:xfrm>
                      <a:off x="0" y="0"/>
                      <a:ext cx="5391427" cy="4877051"/>
                    </a:xfrm>
                    <a:prstGeom prst="rect">
                      <a:avLst/>
                    </a:prstGeom>
                  </pic:spPr>
                </pic:pic>
              </a:graphicData>
            </a:graphic>
          </wp:inline>
        </w:drawing>
      </w:r>
    </w:p>
    <w:p w14:paraId="4E372C84" w14:textId="77777777" w:rsidR="0000000D" w:rsidRPr="0000000D" w:rsidRDefault="0000000D" w:rsidP="0000000D"/>
    <w:p w14:paraId="35B399AC" w14:textId="16EB1D99" w:rsidR="0000000D" w:rsidRPr="0000000D" w:rsidRDefault="0000000D" w:rsidP="0000000D">
      <w:r w:rsidRPr="0000000D">
        <w:t>Click on Review</w:t>
      </w:r>
      <w:r w:rsidR="008666A8">
        <w:t xml:space="preserve"> </w:t>
      </w:r>
      <w:r w:rsidRPr="0000000D">
        <w:t>+</w:t>
      </w:r>
      <w:r w:rsidR="008666A8">
        <w:t xml:space="preserve"> </w:t>
      </w:r>
      <w:r w:rsidRPr="0000000D">
        <w:t xml:space="preserve">create. Once Validation is </w:t>
      </w:r>
      <w:proofErr w:type="gramStart"/>
      <w:r w:rsidRPr="0000000D">
        <w:t>passed ,</w:t>
      </w:r>
      <w:proofErr w:type="gramEnd"/>
      <w:r w:rsidRPr="0000000D">
        <w:t xml:space="preserve"> you can click on create to create the workspace</w:t>
      </w:r>
    </w:p>
    <w:p w14:paraId="461B2D88" w14:textId="77777777" w:rsidR="0000000D" w:rsidRPr="0000000D" w:rsidRDefault="0000000D" w:rsidP="0000000D"/>
    <w:p w14:paraId="1BAE9047" w14:textId="3B9300A0" w:rsidR="0000000D" w:rsidRPr="0000000D" w:rsidRDefault="00594AF3" w:rsidP="0000000D">
      <w:r w:rsidRPr="00594AF3">
        <w:rPr>
          <w:noProof/>
        </w:rPr>
        <w:lastRenderedPageBreak/>
        <w:drawing>
          <wp:inline distT="0" distB="0" distL="0" distR="0" wp14:anchorId="118BD431" wp14:editId="16DC54AF">
            <wp:extent cx="4305521" cy="5213618"/>
            <wp:effectExtent l="0" t="0" r="0" b="6350"/>
            <wp:docPr id="2062495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95807" name="Picture 1" descr="A screenshot of a computer&#10;&#10;AI-generated content may be incorrect."/>
                    <pic:cNvPicPr/>
                  </pic:nvPicPr>
                  <pic:blipFill>
                    <a:blip r:embed="rId94"/>
                    <a:stretch>
                      <a:fillRect/>
                    </a:stretch>
                  </pic:blipFill>
                  <pic:spPr>
                    <a:xfrm>
                      <a:off x="0" y="0"/>
                      <a:ext cx="4305521" cy="5213618"/>
                    </a:xfrm>
                    <a:prstGeom prst="rect">
                      <a:avLst/>
                    </a:prstGeom>
                  </pic:spPr>
                </pic:pic>
              </a:graphicData>
            </a:graphic>
          </wp:inline>
        </w:drawing>
      </w:r>
    </w:p>
    <w:p w14:paraId="12E1AD6A" w14:textId="0152101A" w:rsidR="0000000D" w:rsidRPr="0000000D" w:rsidRDefault="002E68A3" w:rsidP="0000000D">
      <w:r w:rsidRPr="002E68A3">
        <w:rPr>
          <w:noProof/>
        </w:rPr>
        <w:drawing>
          <wp:inline distT="0" distB="0" distL="0" distR="0" wp14:anchorId="4440682C" wp14:editId="691AD07E">
            <wp:extent cx="3600635" cy="3060857"/>
            <wp:effectExtent l="0" t="0" r="0" b="6350"/>
            <wp:docPr id="134320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0766" name="Picture 1" descr="A screenshot of a computer&#10;&#10;AI-generated content may be incorrect."/>
                    <pic:cNvPicPr/>
                  </pic:nvPicPr>
                  <pic:blipFill>
                    <a:blip r:embed="rId95"/>
                    <a:stretch>
                      <a:fillRect/>
                    </a:stretch>
                  </pic:blipFill>
                  <pic:spPr>
                    <a:xfrm>
                      <a:off x="0" y="0"/>
                      <a:ext cx="3600635" cy="3060857"/>
                    </a:xfrm>
                    <a:prstGeom prst="rect">
                      <a:avLst/>
                    </a:prstGeom>
                  </pic:spPr>
                </pic:pic>
              </a:graphicData>
            </a:graphic>
          </wp:inline>
        </w:drawing>
      </w:r>
    </w:p>
    <w:p w14:paraId="76C68921" w14:textId="77777777" w:rsidR="0000000D" w:rsidRPr="0000000D" w:rsidRDefault="0000000D" w:rsidP="0000000D">
      <w:r w:rsidRPr="0000000D">
        <w:t>Open the Workspace and add the application group</w:t>
      </w:r>
    </w:p>
    <w:p w14:paraId="3987BE16" w14:textId="77777777" w:rsidR="0000000D" w:rsidRPr="0000000D" w:rsidRDefault="0000000D" w:rsidP="0000000D">
      <w:r w:rsidRPr="0000000D">
        <w:lastRenderedPageBreak/>
        <w:t>Click on Add</w:t>
      </w:r>
    </w:p>
    <w:p w14:paraId="77827D28" w14:textId="0DAA2792" w:rsidR="0000000D" w:rsidRPr="0000000D" w:rsidRDefault="002F20AB" w:rsidP="0000000D">
      <w:r w:rsidRPr="002F20AB">
        <w:rPr>
          <w:noProof/>
        </w:rPr>
        <w:drawing>
          <wp:inline distT="0" distB="0" distL="0" distR="0" wp14:anchorId="70BE8687" wp14:editId="35FA2288">
            <wp:extent cx="4762745" cy="1771741"/>
            <wp:effectExtent l="0" t="0" r="0" b="0"/>
            <wp:docPr id="2141288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88680" name="Picture 1" descr="A screenshot of a computer&#10;&#10;AI-generated content may be incorrect."/>
                    <pic:cNvPicPr/>
                  </pic:nvPicPr>
                  <pic:blipFill>
                    <a:blip r:embed="rId96"/>
                    <a:stretch>
                      <a:fillRect/>
                    </a:stretch>
                  </pic:blipFill>
                  <pic:spPr>
                    <a:xfrm>
                      <a:off x="0" y="0"/>
                      <a:ext cx="4762745" cy="1771741"/>
                    </a:xfrm>
                    <a:prstGeom prst="rect">
                      <a:avLst/>
                    </a:prstGeom>
                  </pic:spPr>
                </pic:pic>
              </a:graphicData>
            </a:graphic>
          </wp:inline>
        </w:drawing>
      </w:r>
    </w:p>
    <w:p w14:paraId="6408541A" w14:textId="77777777" w:rsidR="0000000D" w:rsidRPr="0000000D" w:rsidRDefault="0000000D" w:rsidP="0000000D">
      <w:r w:rsidRPr="0000000D">
        <w:t>It will show the available Application group.</w:t>
      </w:r>
    </w:p>
    <w:p w14:paraId="2E8F4AEE" w14:textId="77777777" w:rsidR="0000000D" w:rsidRPr="0000000D" w:rsidRDefault="0000000D" w:rsidP="0000000D">
      <w:r w:rsidRPr="0000000D">
        <w:t>Click on + to add</w:t>
      </w:r>
    </w:p>
    <w:p w14:paraId="3A4247DE" w14:textId="5382CF1E" w:rsidR="008C2743" w:rsidRPr="008C2743" w:rsidRDefault="008C2743" w:rsidP="008C2743">
      <w:r w:rsidRPr="008C2743">
        <w:rPr>
          <w:noProof/>
        </w:rPr>
        <w:drawing>
          <wp:inline distT="0" distB="0" distL="0" distR="0" wp14:anchorId="39422997" wp14:editId="1FBCB8A2">
            <wp:extent cx="3144020" cy="2025650"/>
            <wp:effectExtent l="0" t="0" r="0" b="0"/>
            <wp:docPr id="1484271891" name="Picture 30" descr="A screenshot of a computer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71891" name="Picture 30" descr="A screenshot of a computer application&#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54736" cy="2032554"/>
                    </a:xfrm>
                    <a:prstGeom prst="rect">
                      <a:avLst/>
                    </a:prstGeom>
                    <a:noFill/>
                    <a:ln>
                      <a:noFill/>
                    </a:ln>
                  </pic:spPr>
                </pic:pic>
              </a:graphicData>
            </a:graphic>
          </wp:inline>
        </w:drawing>
      </w:r>
    </w:p>
    <w:p w14:paraId="4A3A4C00" w14:textId="21AE278D" w:rsidR="0000000D" w:rsidRPr="0000000D" w:rsidRDefault="0000000D" w:rsidP="0000000D"/>
    <w:p w14:paraId="246C5B7D" w14:textId="4183EDC7" w:rsidR="008C2743" w:rsidRPr="008C2743" w:rsidRDefault="008C2743" w:rsidP="008C2743">
      <w:r w:rsidRPr="008C2743">
        <w:rPr>
          <w:noProof/>
        </w:rPr>
        <w:drawing>
          <wp:inline distT="0" distB="0" distL="0" distR="0" wp14:anchorId="7816F971" wp14:editId="402E572D">
            <wp:extent cx="5731510" cy="2455545"/>
            <wp:effectExtent l="0" t="0" r="2540" b="1905"/>
            <wp:docPr id="88082286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22868" name="Picture 32" descr="A screenshot of a computer&#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455545"/>
                    </a:xfrm>
                    <a:prstGeom prst="rect">
                      <a:avLst/>
                    </a:prstGeom>
                    <a:noFill/>
                    <a:ln>
                      <a:noFill/>
                    </a:ln>
                  </pic:spPr>
                </pic:pic>
              </a:graphicData>
            </a:graphic>
          </wp:inline>
        </w:drawing>
      </w:r>
    </w:p>
    <w:p w14:paraId="51126BEF" w14:textId="77777777" w:rsidR="0000000D" w:rsidRPr="0000000D" w:rsidRDefault="0000000D" w:rsidP="0000000D"/>
    <w:p w14:paraId="49AD7A21" w14:textId="58BA87F4" w:rsidR="0000000D" w:rsidRPr="0000000D" w:rsidRDefault="0000000D" w:rsidP="00D722EE">
      <w:pPr>
        <w:pStyle w:val="Heading3"/>
      </w:pPr>
      <w:bookmarkStart w:id="57" w:name="_Toc162290155"/>
      <w:bookmarkStart w:id="58" w:name="_Toc200021965"/>
      <w:r w:rsidRPr="0000000D">
        <w:t>Addition of</w:t>
      </w:r>
      <w:r w:rsidR="00DE6DC7">
        <w:t xml:space="preserve"> roles</w:t>
      </w:r>
      <w:r w:rsidRPr="0000000D">
        <w:t xml:space="preserve"> to the </w:t>
      </w:r>
      <w:r w:rsidR="00DE6DC7">
        <w:t xml:space="preserve">Resource </w:t>
      </w:r>
      <w:r w:rsidRPr="0000000D">
        <w:t>group</w:t>
      </w:r>
      <w:bookmarkEnd w:id="57"/>
      <w:bookmarkEnd w:id="58"/>
    </w:p>
    <w:p w14:paraId="1F331F8E" w14:textId="77777777" w:rsidR="0000000D" w:rsidRPr="0000000D" w:rsidRDefault="0000000D" w:rsidP="0000000D">
      <w:r w:rsidRPr="0000000D">
        <w:t>Add the users to the following groups</w:t>
      </w:r>
    </w:p>
    <w:p w14:paraId="074E3CB7" w14:textId="77777777" w:rsidR="0000000D" w:rsidRPr="0000000D" w:rsidRDefault="0000000D" w:rsidP="0000000D">
      <w:pPr>
        <w:numPr>
          <w:ilvl w:val="0"/>
          <w:numId w:val="25"/>
        </w:numPr>
      </w:pPr>
      <w:r w:rsidRPr="0000000D">
        <w:t>Desktop virtualization user</w:t>
      </w:r>
    </w:p>
    <w:p w14:paraId="5F7BFFD0" w14:textId="77777777" w:rsidR="0000000D" w:rsidRPr="0000000D" w:rsidRDefault="0000000D" w:rsidP="0000000D">
      <w:pPr>
        <w:numPr>
          <w:ilvl w:val="0"/>
          <w:numId w:val="25"/>
        </w:numPr>
      </w:pPr>
      <w:r w:rsidRPr="0000000D">
        <w:lastRenderedPageBreak/>
        <w:t> Virtual machine Administrator login</w:t>
      </w:r>
    </w:p>
    <w:p w14:paraId="3311A568" w14:textId="77777777" w:rsidR="0000000D" w:rsidRDefault="0000000D" w:rsidP="0000000D">
      <w:pPr>
        <w:numPr>
          <w:ilvl w:val="0"/>
          <w:numId w:val="25"/>
        </w:numPr>
      </w:pPr>
      <w:r w:rsidRPr="0000000D">
        <w:t>Virtual machine user login</w:t>
      </w:r>
    </w:p>
    <w:p w14:paraId="605D32D8" w14:textId="5B0998AC" w:rsidR="00B70BFF" w:rsidRDefault="00B70BFF" w:rsidP="005A590F">
      <w:pPr>
        <w:pStyle w:val="Heading3"/>
      </w:pPr>
      <w:bookmarkStart w:id="59" w:name="_Toc200021966"/>
      <w:r>
        <w:t xml:space="preserve">Addition of users to </w:t>
      </w:r>
      <w:r w:rsidR="005C05E7">
        <w:t>these above roles</w:t>
      </w:r>
      <w:bookmarkEnd w:id="59"/>
      <w:r>
        <w:t xml:space="preserve"> </w:t>
      </w:r>
      <w:r w:rsidR="00312096">
        <w:br/>
      </w:r>
    </w:p>
    <w:p w14:paraId="3D3EE810" w14:textId="107C9665" w:rsidR="00312096" w:rsidRPr="00312096" w:rsidRDefault="00684775" w:rsidP="00E01E99">
      <w:r>
        <w:t xml:space="preserve">Click </w:t>
      </w:r>
      <w:proofErr w:type="gramStart"/>
      <w:r>
        <w:t>on  IAM</w:t>
      </w:r>
      <w:proofErr w:type="gramEnd"/>
      <w:r>
        <w:t xml:space="preserve"> (Access Control) and go to Role assignments and add the role to specific users.</w:t>
      </w:r>
      <w:r>
        <w:br/>
        <w:t xml:space="preserve">In this case we have created a group of users (AVD_NX_TESTING) and added group for </w:t>
      </w:r>
      <w:r w:rsidR="008904C8">
        <w:t>above roles.</w:t>
      </w:r>
    </w:p>
    <w:p w14:paraId="0BF3F891" w14:textId="3EAD4882" w:rsidR="00DE6DC7" w:rsidRPr="0000000D" w:rsidRDefault="00312096" w:rsidP="00E01E99">
      <w:r w:rsidRPr="00312096">
        <w:rPr>
          <w:noProof/>
        </w:rPr>
        <w:drawing>
          <wp:inline distT="0" distB="0" distL="0" distR="0" wp14:anchorId="18C36637" wp14:editId="5C3EA908">
            <wp:extent cx="5731510" cy="2868930"/>
            <wp:effectExtent l="0" t="0" r="2540" b="7620"/>
            <wp:docPr id="77163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36999" name=""/>
                    <pic:cNvPicPr/>
                  </pic:nvPicPr>
                  <pic:blipFill>
                    <a:blip r:embed="rId99"/>
                    <a:stretch>
                      <a:fillRect/>
                    </a:stretch>
                  </pic:blipFill>
                  <pic:spPr>
                    <a:xfrm>
                      <a:off x="0" y="0"/>
                      <a:ext cx="5731510" cy="2868930"/>
                    </a:xfrm>
                    <a:prstGeom prst="rect">
                      <a:avLst/>
                    </a:prstGeom>
                  </pic:spPr>
                </pic:pic>
              </a:graphicData>
            </a:graphic>
          </wp:inline>
        </w:drawing>
      </w:r>
    </w:p>
    <w:p w14:paraId="390E4B72" w14:textId="77777777" w:rsidR="00927F5B" w:rsidRDefault="00927F5B">
      <w:pPr>
        <w:rPr>
          <w:lang w:val="en-GB"/>
        </w:rPr>
      </w:pPr>
    </w:p>
    <w:p w14:paraId="0A5BF735" w14:textId="77777777" w:rsidR="00927F5B" w:rsidRDefault="00927F5B" w:rsidP="00D722EE">
      <w:pPr>
        <w:pStyle w:val="Heading3"/>
      </w:pPr>
      <w:bookmarkStart w:id="60" w:name="_Toc162290156"/>
      <w:bookmarkStart w:id="61" w:name="_Toc200021967"/>
      <w:r w:rsidRPr="00927F5B">
        <w:t>Configuring Remote Desktop Application</w:t>
      </w:r>
      <w:bookmarkEnd w:id="60"/>
      <w:bookmarkEnd w:id="61"/>
      <w:r w:rsidRPr="00927F5B">
        <w:t xml:space="preserve"> </w:t>
      </w:r>
    </w:p>
    <w:p w14:paraId="4AC93158" w14:textId="5E7563A1" w:rsidR="00B70BFF" w:rsidRDefault="00B70BFF" w:rsidP="00B70BFF">
      <w:r>
        <w:t xml:space="preserve">Need to add </w:t>
      </w:r>
      <w:r w:rsidR="00E66935">
        <w:t xml:space="preserve">details </w:t>
      </w:r>
      <w:proofErr w:type="gramStart"/>
      <w:r w:rsidR="00E66935">
        <w:t>about ;</w:t>
      </w:r>
      <w:r>
        <w:t>what</w:t>
      </w:r>
      <w:proofErr w:type="gramEnd"/>
      <w:r>
        <w:t xml:space="preserve"> is R</w:t>
      </w:r>
      <w:r w:rsidR="00E66935">
        <w:t xml:space="preserve">emote Desktop </w:t>
      </w:r>
      <w:proofErr w:type="gramStart"/>
      <w:r w:rsidR="00E66935">
        <w:t>application ?</w:t>
      </w:r>
      <w:proofErr w:type="gramEnd"/>
    </w:p>
    <w:p w14:paraId="1E2001DD" w14:textId="77777777" w:rsidR="00E66935" w:rsidRPr="00B70BFF" w:rsidRDefault="00E66935" w:rsidP="00E01E99"/>
    <w:p w14:paraId="05276042" w14:textId="77777777" w:rsidR="00927F5B" w:rsidRPr="00927F5B" w:rsidRDefault="00927F5B" w:rsidP="00927F5B">
      <w:r w:rsidRPr="00927F5B">
        <w:t>Open the Remote Desktop application which is installed locally.</w:t>
      </w:r>
    </w:p>
    <w:p w14:paraId="52A479B3" w14:textId="77777777" w:rsidR="00927F5B" w:rsidRPr="00927F5B" w:rsidRDefault="00927F5B" w:rsidP="00927F5B">
      <w:r w:rsidRPr="00927F5B">
        <w:t>Subscribe with URL</w:t>
      </w:r>
    </w:p>
    <w:p w14:paraId="0ADDAAF0" w14:textId="77777777" w:rsidR="00927F5B" w:rsidRPr="00927F5B" w:rsidRDefault="00927F5B" w:rsidP="00927F5B">
      <w:hyperlink r:id="rId100" w:tgtFrame="_blank" w:tooltip="https://rdweb.wvd.microsoft.com/api/arm/feeddiscovery" w:history="1">
        <w:r w:rsidRPr="00927F5B">
          <w:rPr>
            <w:rStyle w:val="Hyperlink"/>
          </w:rPr>
          <w:t>https://rdweb.wvd.microsoft.com/api/arm/feeddiscovery</w:t>
        </w:r>
      </w:hyperlink>
    </w:p>
    <w:p w14:paraId="74F363AB" w14:textId="77777777" w:rsidR="00927F5B" w:rsidRPr="00927F5B" w:rsidRDefault="00927F5B" w:rsidP="00927F5B">
      <w:r w:rsidRPr="00927F5B">
        <w:t>It will take to Microsoft authentication, enter your mail id and credentials.</w:t>
      </w:r>
    </w:p>
    <w:p w14:paraId="384396F3" w14:textId="77777777" w:rsidR="00927F5B" w:rsidRPr="00927F5B" w:rsidRDefault="00927F5B" w:rsidP="00927F5B">
      <w:r w:rsidRPr="00927F5B">
        <w:rPr>
          <w:noProof/>
        </w:rPr>
        <w:lastRenderedPageBreak/>
        <w:drawing>
          <wp:inline distT="0" distB="0" distL="0" distR="0" wp14:anchorId="72391EF9" wp14:editId="14661CF6">
            <wp:extent cx="2673350" cy="202411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78730" cy="2028190"/>
                    </a:xfrm>
                    <a:prstGeom prst="rect">
                      <a:avLst/>
                    </a:prstGeom>
                  </pic:spPr>
                </pic:pic>
              </a:graphicData>
            </a:graphic>
          </wp:inline>
        </w:drawing>
      </w:r>
    </w:p>
    <w:p w14:paraId="1402BDA0" w14:textId="77777777" w:rsidR="00927F5B" w:rsidRPr="00927F5B" w:rsidRDefault="00927F5B" w:rsidP="00927F5B"/>
    <w:p w14:paraId="48315254" w14:textId="77777777" w:rsidR="00927F5B" w:rsidRPr="00927F5B" w:rsidRDefault="00927F5B" w:rsidP="00927F5B">
      <w:r w:rsidRPr="00927F5B">
        <w:t>Once signed in,</w:t>
      </w:r>
    </w:p>
    <w:p w14:paraId="27304AFE" w14:textId="77777777" w:rsidR="00927F5B" w:rsidRPr="00927F5B" w:rsidRDefault="00927F5B" w:rsidP="00927F5B">
      <w:r w:rsidRPr="00927F5B">
        <w:t>It will show the Applications in Remote Desktop</w:t>
      </w:r>
    </w:p>
    <w:p w14:paraId="02B9AA06" w14:textId="77777777" w:rsidR="00927F5B" w:rsidRPr="00927F5B" w:rsidRDefault="00927F5B" w:rsidP="00927F5B"/>
    <w:p w14:paraId="27BC610D" w14:textId="77777777" w:rsidR="00927F5B" w:rsidRPr="00927F5B" w:rsidRDefault="00927F5B" w:rsidP="00927F5B">
      <w:r w:rsidRPr="00927F5B">
        <w:rPr>
          <w:noProof/>
        </w:rPr>
        <w:drawing>
          <wp:inline distT="0" distB="0" distL="0" distR="0" wp14:anchorId="2C71CF6D" wp14:editId="01A52FB4">
            <wp:extent cx="5731510" cy="1346200"/>
            <wp:effectExtent l="0" t="0" r="2540" b="6350"/>
            <wp:docPr id="30" name="Picture 30" descr="A white background with a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white background with a white border&#10;&#10;AI-generated content may be incorrect."/>
                    <pic:cNvPicPr/>
                  </pic:nvPicPr>
                  <pic:blipFill>
                    <a:blip r:embed="rId102"/>
                    <a:stretch>
                      <a:fillRect/>
                    </a:stretch>
                  </pic:blipFill>
                  <pic:spPr>
                    <a:xfrm>
                      <a:off x="0" y="0"/>
                      <a:ext cx="5731510" cy="1346200"/>
                    </a:xfrm>
                    <a:prstGeom prst="rect">
                      <a:avLst/>
                    </a:prstGeom>
                  </pic:spPr>
                </pic:pic>
              </a:graphicData>
            </a:graphic>
          </wp:inline>
        </w:drawing>
      </w:r>
    </w:p>
    <w:p w14:paraId="00E40466" w14:textId="77777777" w:rsidR="00927F5B" w:rsidRPr="00927F5B" w:rsidRDefault="00927F5B" w:rsidP="00927F5B">
      <w:bookmarkStart w:id="62" w:name="_Toc162290157"/>
      <w:r w:rsidRPr="00927F5B">
        <w:t>Accessing NX from Remote Desktop Application</w:t>
      </w:r>
      <w:bookmarkEnd w:id="62"/>
    </w:p>
    <w:p w14:paraId="46896AE9" w14:textId="77777777" w:rsidR="00927F5B" w:rsidRPr="00927F5B" w:rsidRDefault="00927F5B" w:rsidP="00927F5B"/>
    <w:p w14:paraId="20D74CC8" w14:textId="77777777" w:rsidR="00927F5B" w:rsidRPr="00927F5B" w:rsidRDefault="00927F5B" w:rsidP="00927F5B">
      <w:r w:rsidRPr="00927F5B">
        <w:t xml:space="preserve">Once you Double Click on NX icon, it will open as Remote </w:t>
      </w:r>
      <w:proofErr w:type="gramStart"/>
      <w:r w:rsidRPr="00927F5B">
        <w:t>app</w:t>
      </w:r>
      <w:proofErr w:type="gramEnd"/>
      <w:r w:rsidRPr="00927F5B">
        <w:t xml:space="preserve"> and you can work and save the models</w:t>
      </w:r>
    </w:p>
    <w:p w14:paraId="7EA95551" w14:textId="77777777" w:rsidR="00927F5B" w:rsidRPr="00927F5B" w:rsidRDefault="00927F5B" w:rsidP="00927F5B"/>
    <w:p w14:paraId="413AFB43" w14:textId="77777777" w:rsidR="00927F5B" w:rsidRPr="00927F5B" w:rsidRDefault="00927F5B" w:rsidP="00927F5B">
      <w:r w:rsidRPr="00927F5B">
        <w:rPr>
          <w:noProof/>
        </w:rPr>
        <w:drawing>
          <wp:inline distT="0" distB="0" distL="0" distR="0" wp14:anchorId="24EBDF5B" wp14:editId="07E45E1C">
            <wp:extent cx="5731510" cy="20332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033270"/>
                    </a:xfrm>
                    <a:prstGeom prst="rect">
                      <a:avLst/>
                    </a:prstGeom>
                  </pic:spPr>
                </pic:pic>
              </a:graphicData>
            </a:graphic>
          </wp:inline>
        </w:drawing>
      </w:r>
    </w:p>
    <w:p w14:paraId="0EC6167B" w14:textId="77777777" w:rsidR="00927F5B" w:rsidRPr="00927F5B" w:rsidRDefault="00927F5B" w:rsidP="00927F5B"/>
    <w:p w14:paraId="605917B1" w14:textId="77777777" w:rsidR="00927F5B" w:rsidRPr="00927F5B" w:rsidRDefault="00927F5B" w:rsidP="00927F5B">
      <w:r w:rsidRPr="00927F5B">
        <w:rPr>
          <w:noProof/>
        </w:rPr>
        <w:lastRenderedPageBreak/>
        <w:drawing>
          <wp:inline distT="0" distB="0" distL="0" distR="0" wp14:anchorId="5EFB068D" wp14:editId="3923B587">
            <wp:extent cx="4324572" cy="2349621"/>
            <wp:effectExtent l="0" t="0" r="0" b="0"/>
            <wp:docPr id="32"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AI-generated content may be incorrect."/>
                    <pic:cNvPicPr/>
                  </pic:nvPicPr>
                  <pic:blipFill>
                    <a:blip r:embed="rId104"/>
                    <a:stretch>
                      <a:fillRect/>
                    </a:stretch>
                  </pic:blipFill>
                  <pic:spPr>
                    <a:xfrm>
                      <a:off x="0" y="0"/>
                      <a:ext cx="4324572" cy="2349621"/>
                    </a:xfrm>
                    <a:prstGeom prst="rect">
                      <a:avLst/>
                    </a:prstGeom>
                  </pic:spPr>
                </pic:pic>
              </a:graphicData>
            </a:graphic>
          </wp:inline>
        </w:drawing>
      </w:r>
    </w:p>
    <w:p w14:paraId="54EEC52E" w14:textId="77777777" w:rsidR="00927F5B" w:rsidRPr="00927F5B" w:rsidRDefault="00927F5B" w:rsidP="00927F5B"/>
    <w:p w14:paraId="670F546B" w14:textId="77777777" w:rsidR="00927F5B" w:rsidRPr="00927F5B" w:rsidRDefault="00927F5B" w:rsidP="00927F5B">
      <w:r w:rsidRPr="00927F5B">
        <w:t>NX application opens</w:t>
      </w:r>
    </w:p>
    <w:p w14:paraId="52267D7D" w14:textId="77777777" w:rsidR="00927F5B" w:rsidRPr="00927F5B" w:rsidRDefault="00927F5B" w:rsidP="00927F5B">
      <w:r w:rsidRPr="00927F5B">
        <w:rPr>
          <w:noProof/>
        </w:rPr>
        <w:drawing>
          <wp:inline distT="0" distB="0" distL="0" distR="0" wp14:anchorId="64B01FA5" wp14:editId="53BAD80E">
            <wp:extent cx="5731510" cy="23006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300605"/>
                    </a:xfrm>
                    <a:prstGeom prst="rect">
                      <a:avLst/>
                    </a:prstGeom>
                  </pic:spPr>
                </pic:pic>
              </a:graphicData>
            </a:graphic>
          </wp:inline>
        </w:drawing>
      </w:r>
    </w:p>
    <w:p w14:paraId="29A8FE7A" w14:textId="77777777" w:rsidR="00927F5B" w:rsidRPr="00927F5B" w:rsidRDefault="00927F5B" w:rsidP="00927F5B"/>
    <w:p w14:paraId="53374E88" w14:textId="77777777" w:rsidR="00927F5B" w:rsidRPr="00927F5B" w:rsidRDefault="00927F5B" w:rsidP="00927F5B">
      <w:r w:rsidRPr="00927F5B">
        <w:t>Create a model and save</w:t>
      </w:r>
    </w:p>
    <w:p w14:paraId="0BCCAACD" w14:textId="77777777" w:rsidR="00927F5B" w:rsidRPr="00927F5B" w:rsidRDefault="00927F5B" w:rsidP="00927F5B"/>
    <w:p w14:paraId="45C12375" w14:textId="77777777" w:rsidR="00927F5B" w:rsidRPr="00927F5B" w:rsidRDefault="00927F5B" w:rsidP="00927F5B">
      <w:r w:rsidRPr="00927F5B">
        <w:rPr>
          <w:noProof/>
        </w:rPr>
        <w:lastRenderedPageBreak/>
        <w:drawing>
          <wp:inline distT="0" distB="0" distL="0" distR="0" wp14:anchorId="41FF6621" wp14:editId="7DFDE00B">
            <wp:extent cx="5731510" cy="29762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976245"/>
                    </a:xfrm>
                    <a:prstGeom prst="rect">
                      <a:avLst/>
                    </a:prstGeom>
                  </pic:spPr>
                </pic:pic>
              </a:graphicData>
            </a:graphic>
          </wp:inline>
        </w:drawing>
      </w:r>
    </w:p>
    <w:p w14:paraId="1D7A270F" w14:textId="77777777" w:rsidR="00927F5B" w:rsidRPr="00927F5B" w:rsidRDefault="00927F5B" w:rsidP="00927F5B"/>
    <w:p w14:paraId="6B1C461E" w14:textId="77777777" w:rsidR="009171DD" w:rsidRDefault="009171DD" w:rsidP="00F148BA"/>
    <w:sectPr w:rsidR="009171DD">
      <w:footerReference w:type="default" r:id="rId10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FD0228" w14:textId="77777777" w:rsidR="001A6DDD" w:rsidRDefault="001A6DDD" w:rsidP="007B122F">
      <w:pPr>
        <w:spacing w:after="0" w:line="240" w:lineRule="auto"/>
      </w:pPr>
      <w:r>
        <w:separator/>
      </w:r>
    </w:p>
  </w:endnote>
  <w:endnote w:type="continuationSeparator" w:id="0">
    <w:p w14:paraId="459CFE43" w14:textId="77777777" w:rsidR="001A6DDD" w:rsidRDefault="001A6DDD" w:rsidP="007B122F">
      <w:pPr>
        <w:spacing w:after="0" w:line="240" w:lineRule="auto"/>
      </w:pPr>
      <w:r>
        <w:continuationSeparator/>
      </w:r>
    </w:p>
  </w:endnote>
  <w:endnote w:type="continuationNotice" w:id="1">
    <w:p w14:paraId="6A3C95EC" w14:textId="77777777" w:rsidR="001A6DDD" w:rsidRDefault="001A6DD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A6A1E3" w14:textId="35752461" w:rsidR="007B122F" w:rsidRDefault="007B122F" w:rsidP="00D722EE">
    <w:pPr>
      <w:pStyle w:val="Footer"/>
      <w:jc w:val="right"/>
    </w:pPr>
    <w:r>
      <w:rPr>
        <w:color w:val="156082" w:themeColor="accent1"/>
      </w:rPr>
      <w:t xml:space="preserve"> </w:t>
    </w:r>
    <w:r w:rsidRPr="00D722EE">
      <w:rPr>
        <w:rFonts w:asciiTheme="majorHAnsi" w:eastAsiaTheme="majorEastAsia" w:hAnsiTheme="majorHAnsi" w:cstheme="majorBidi"/>
        <w:sz w:val="20"/>
        <w:szCs w:val="20"/>
      </w:rPr>
      <w:t xml:space="preserve">Page </w:t>
    </w:r>
    <w:r w:rsidRPr="00D722EE">
      <w:rPr>
        <w:rFonts w:eastAsiaTheme="minorEastAsia"/>
        <w:sz w:val="20"/>
        <w:szCs w:val="20"/>
      </w:rPr>
      <w:fldChar w:fldCharType="begin"/>
    </w:r>
    <w:r w:rsidRPr="00D722EE">
      <w:rPr>
        <w:sz w:val="20"/>
        <w:szCs w:val="20"/>
      </w:rPr>
      <w:instrText xml:space="preserve"> PAGE    \* MERGEFORMAT </w:instrText>
    </w:r>
    <w:r w:rsidRPr="00D722EE">
      <w:rPr>
        <w:rFonts w:eastAsiaTheme="minorEastAsia"/>
        <w:sz w:val="20"/>
        <w:szCs w:val="20"/>
      </w:rPr>
      <w:fldChar w:fldCharType="separate"/>
    </w:r>
    <w:r w:rsidRPr="00D722EE">
      <w:rPr>
        <w:rFonts w:asciiTheme="majorHAnsi" w:eastAsiaTheme="majorEastAsia" w:hAnsiTheme="majorHAnsi" w:cstheme="majorBidi"/>
        <w:noProof/>
        <w:sz w:val="20"/>
        <w:szCs w:val="20"/>
      </w:rPr>
      <w:t>2</w:t>
    </w:r>
    <w:r w:rsidRPr="00D722EE">
      <w:rPr>
        <w:rFonts w:asciiTheme="majorHAnsi" w:eastAsiaTheme="majorEastAsia" w:hAnsiTheme="majorHAnsi" w:cstheme="majorBidi"/>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B737F3" w14:textId="77777777" w:rsidR="001A6DDD" w:rsidRDefault="001A6DDD" w:rsidP="007B122F">
      <w:pPr>
        <w:spacing w:after="0" w:line="240" w:lineRule="auto"/>
      </w:pPr>
      <w:r>
        <w:separator/>
      </w:r>
    </w:p>
  </w:footnote>
  <w:footnote w:type="continuationSeparator" w:id="0">
    <w:p w14:paraId="77B74346" w14:textId="77777777" w:rsidR="001A6DDD" w:rsidRDefault="001A6DDD" w:rsidP="007B122F">
      <w:pPr>
        <w:spacing w:after="0" w:line="240" w:lineRule="auto"/>
      </w:pPr>
      <w:r>
        <w:continuationSeparator/>
      </w:r>
    </w:p>
  </w:footnote>
  <w:footnote w:type="continuationNotice" w:id="1">
    <w:p w14:paraId="378D7CEA" w14:textId="77777777" w:rsidR="001A6DDD" w:rsidRDefault="001A6DD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E65C4"/>
    <w:multiLevelType w:val="hybridMultilevel"/>
    <w:tmpl w:val="C8D2CA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ED6B79"/>
    <w:multiLevelType w:val="hybridMultilevel"/>
    <w:tmpl w:val="9196C5AA"/>
    <w:lvl w:ilvl="0" w:tplc="FFFFFFFF">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0A9C4231"/>
    <w:multiLevelType w:val="hybridMultilevel"/>
    <w:tmpl w:val="2A1240B6"/>
    <w:lvl w:ilvl="0" w:tplc="FFFFFFFF">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D372A4D"/>
    <w:multiLevelType w:val="hybridMultilevel"/>
    <w:tmpl w:val="24F88B1A"/>
    <w:lvl w:ilvl="0" w:tplc="C4A20156">
      <w:start w:val="1"/>
      <w:numFmt w:val="decimal"/>
      <w:lvlText w:val="%1)"/>
      <w:lvlJc w:val="left"/>
      <w:pPr>
        <w:tabs>
          <w:tab w:val="num" w:pos="720"/>
        </w:tabs>
        <w:ind w:left="720" w:hanging="360"/>
      </w:pPr>
    </w:lvl>
    <w:lvl w:ilvl="1" w:tplc="9C26CD2C" w:tentative="1">
      <w:start w:val="1"/>
      <w:numFmt w:val="decimal"/>
      <w:lvlText w:val="%2)"/>
      <w:lvlJc w:val="left"/>
      <w:pPr>
        <w:tabs>
          <w:tab w:val="num" w:pos="1440"/>
        </w:tabs>
        <w:ind w:left="1440" w:hanging="360"/>
      </w:pPr>
    </w:lvl>
    <w:lvl w:ilvl="2" w:tplc="C2769F24" w:tentative="1">
      <w:start w:val="1"/>
      <w:numFmt w:val="decimal"/>
      <w:lvlText w:val="%3)"/>
      <w:lvlJc w:val="left"/>
      <w:pPr>
        <w:tabs>
          <w:tab w:val="num" w:pos="2160"/>
        </w:tabs>
        <w:ind w:left="2160" w:hanging="360"/>
      </w:pPr>
    </w:lvl>
    <w:lvl w:ilvl="3" w:tplc="BE2AC120" w:tentative="1">
      <w:start w:val="1"/>
      <w:numFmt w:val="decimal"/>
      <w:lvlText w:val="%4)"/>
      <w:lvlJc w:val="left"/>
      <w:pPr>
        <w:tabs>
          <w:tab w:val="num" w:pos="2880"/>
        </w:tabs>
        <w:ind w:left="2880" w:hanging="360"/>
      </w:pPr>
    </w:lvl>
    <w:lvl w:ilvl="4" w:tplc="90A23996" w:tentative="1">
      <w:start w:val="1"/>
      <w:numFmt w:val="decimal"/>
      <w:lvlText w:val="%5)"/>
      <w:lvlJc w:val="left"/>
      <w:pPr>
        <w:tabs>
          <w:tab w:val="num" w:pos="3600"/>
        </w:tabs>
        <w:ind w:left="3600" w:hanging="360"/>
      </w:pPr>
    </w:lvl>
    <w:lvl w:ilvl="5" w:tplc="98068542" w:tentative="1">
      <w:start w:val="1"/>
      <w:numFmt w:val="decimal"/>
      <w:lvlText w:val="%6)"/>
      <w:lvlJc w:val="left"/>
      <w:pPr>
        <w:tabs>
          <w:tab w:val="num" w:pos="4320"/>
        </w:tabs>
        <w:ind w:left="4320" w:hanging="360"/>
      </w:pPr>
    </w:lvl>
    <w:lvl w:ilvl="6" w:tplc="DB2CDF9E" w:tentative="1">
      <w:start w:val="1"/>
      <w:numFmt w:val="decimal"/>
      <w:lvlText w:val="%7)"/>
      <w:lvlJc w:val="left"/>
      <w:pPr>
        <w:tabs>
          <w:tab w:val="num" w:pos="5040"/>
        </w:tabs>
        <w:ind w:left="5040" w:hanging="360"/>
      </w:pPr>
    </w:lvl>
    <w:lvl w:ilvl="7" w:tplc="3A8EAFBC" w:tentative="1">
      <w:start w:val="1"/>
      <w:numFmt w:val="decimal"/>
      <w:lvlText w:val="%8)"/>
      <w:lvlJc w:val="left"/>
      <w:pPr>
        <w:tabs>
          <w:tab w:val="num" w:pos="5760"/>
        </w:tabs>
        <w:ind w:left="5760" w:hanging="360"/>
      </w:pPr>
    </w:lvl>
    <w:lvl w:ilvl="8" w:tplc="61742D68" w:tentative="1">
      <w:start w:val="1"/>
      <w:numFmt w:val="decimal"/>
      <w:lvlText w:val="%9)"/>
      <w:lvlJc w:val="left"/>
      <w:pPr>
        <w:tabs>
          <w:tab w:val="num" w:pos="6480"/>
        </w:tabs>
        <w:ind w:left="6480" w:hanging="360"/>
      </w:pPr>
    </w:lvl>
  </w:abstractNum>
  <w:abstractNum w:abstractNumId="4" w15:restartNumberingAfterBreak="0">
    <w:nsid w:val="13DF7915"/>
    <w:multiLevelType w:val="hybridMultilevel"/>
    <w:tmpl w:val="E610B3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8E4BAD"/>
    <w:multiLevelType w:val="hybridMultilevel"/>
    <w:tmpl w:val="007CF30E"/>
    <w:lvl w:ilvl="0" w:tplc="113A411E">
      <w:start w:val="1"/>
      <w:numFmt w:val="bullet"/>
      <w:lvlText w:val="•"/>
      <w:lvlJc w:val="left"/>
      <w:pPr>
        <w:tabs>
          <w:tab w:val="num" w:pos="720"/>
        </w:tabs>
        <w:ind w:left="720" w:hanging="360"/>
      </w:pPr>
      <w:rPr>
        <w:rFonts w:ascii="Arial" w:hAnsi="Arial" w:hint="default"/>
      </w:rPr>
    </w:lvl>
    <w:lvl w:ilvl="1" w:tplc="AEAA62B0" w:tentative="1">
      <w:start w:val="1"/>
      <w:numFmt w:val="bullet"/>
      <w:lvlText w:val="•"/>
      <w:lvlJc w:val="left"/>
      <w:pPr>
        <w:tabs>
          <w:tab w:val="num" w:pos="1440"/>
        </w:tabs>
        <w:ind w:left="1440" w:hanging="360"/>
      </w:pPr>
      <w:rPr>
        <w:rFonts w:ascii="Arial" w:hAnsi="Arial" w:hint="default"/>
      </w:rPr>
    </w:lvl>
    <w:lvl w:ilvl="2" w:tplc="8834C33C" w:tentative="1">
      <w:start w:val="1"/>
      <w:numFmt w:val="bullet"/>
      <w:lvlText w:val="•"/>
      <w:lvlJc w:val="left"/>
      <w:pPr>
        <w:tabs>
          <w:tab w:val="num" w:pos="2160"/>
        </w:tabs>
        <w:ind w:left="2160" w:hanging="360"/>
      </w:pPr>
      <w:rPr>
        <w:rFonts w:ascii="Arial" w:hAnsi="Arial" w:hint="default"/>
      </w:rPr>
    </w:lvl>
    <w:lvl w:ilvl="3" w:tplc="4C28F112" w:tentative="1">
      <w:start w:val="1"/>
      <w:numFmt w:val="bullet"/>
      <w:lvlText w:val="•"/>
      <w:lvlJc w:val="left"/>
      <w:pPr>
        <w:tabs>
          <w:tab w:val="num" w:pos="2880"/>
        </w:tabs>
        <w:ind w:left="2880" w:hanging="360"/>
      </w:pPr>
      <w:rPr>
        <w:rFonts w:ascii="Arial" w:hAnsi="Arial" w:hint="default"/>
      </w:rPr>
    </w:lvl>
    <w:lvl w:ilvl="4" w:tplc="EA2E9C0E" w:tentative="1">
      <w:start w:val="1"/>
      <w:numFmt w:val="bullet"/>
      <w:lvlText w:val="•"/>
      <w:lvlJc w:val="left"/>
      <w:pPr>
        <w:tabs>
          <w:tab w:val="num" w:pos="3600"/>
        </w:tabs>
        <w:ind w:left="3600" w:hanging="360"/>
      </w:pPr>
      <w:rPr>
        <w:rFonts w:ascii="Arial" w:hAnsi="Arial" w:hint="default"/>
      </w:rPr>
    </w:lvl>
    <w:lvl w:ilvl="5" w:tplc="3130638A" w:tentative="1">
      <w:start w:val="1"/>
      <w:numFmt w:val="bullet"/>
      <w:lvlText w:val="•"/>
      <w:lvlJc w:val="left"/>
      <w:pPr>
        <w:tabs>
          <w:tab w:val="num" w:pos="4320"/>
        </w:tabs>
        <w:ind w:left="4320" w:hanging="360"/>
      </w:pPr>
      <w:rPr>
        <w:rFonts w:ascii="Arial" w:hAnsi="Arial" w:hint="default"/>
      </w:rPr>
    </w:lvl>
    <w:lvl w:ilvl="6" w:tplc="FFBC91B2" w:tentative="1">
      <w:start w:val="1"/>
      <w:numFmt w:val="bullet"/>
      <w:lvlText w:val="•"/>
      <w:lvlJc w:val="left"/>
      <w:pPr>
        <w:tabs>
          <w:tab w:val="num" w:pos="5040"/>
        </w:tabs>
        <w:ind w:left="5040" w:hanging="360"/>
      </w:pPr>
      <w:rPr>
        <w:rFonts w:ascii="Arial" w:hAnsi="Arial" w:hint="default"/>
      </w:rPr>
    </w:lvl>
    <w:lvl w:ilvl="7" w:tplc="F7D660A6" w:tentative="1">
      <w:start w:val="1"/>
      <w:numFmt w:val="bullet"/>
      <w:lvlText w:val="•"/>
      <w:lvlJc w:val="left"/>
      <w:pPr>
        <w:tabs>
          <w:tab w:val="num" w:pos="5760"/>
        </w:tabs>
        <w:ind w:left="5760" w:hanging="360"/>
      </w:pPr>
      <w:rPr>
        <w:rFonts w:ascii="Arial" w:hAnsi="Arial" w:hint="default"/>
      </w:rPr>
    </w:lvl>
    <w:lvl w:ilvl="8" w:tplc="4494611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690590B"/>
    <w:multiLevelType w:val="hybridMultilevel"/>
    <w:tmpl w:val="E5023630"/>
    <w:lvl w:ilvl="0" w:tplc="FFFFFFFF">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185D5B6E"/>
    <w:multiLevelType w:val="hybridMultilevel"/>
    <w:tmpl w:val="831AECA2"/>
    <w:lvl w:ilvl="0" w:tplc="FFFFFFFF">
      <w:start w:val="1"/>
      <w:numFmt w:val="decimal"/>
      <w:lvlText w:val="%1."/>
      <w:lvlJc w:val="left"/>
      <w:pPr>
        <w:ind w:left="1490" w:hanging="360"/>
      </w:pPr>
      <w:rPr>
        <w:rFonts w:hint="default"/>
      </w:rPr>
    </w:lvl>
    <w:lvl w:ilvl="1" w:tplc="40090019" w:tentative="1">
      <w:start w:val="1"/>
      <w:numFmt w:val="lowerLetter"/>
      <w:lvlText w:val="%2."/>
      <w:lvlJc w:val="left"/>
      <w:pPr>
        <w:ind w:left="2210" w:hanging="360"/>
      </w:pPr>
    </w:lvl>
    <w:lvl w:ilvl="2" w:tplc="4009001B" w:tentative="1">
      <w:start w:val="1"/>
      <w:numFmt w:val="lowerRoman"/>
      <w:lvlText w:val="%3."/>
      <w:lvlJc w:val="right"/>
      <w:pPr>
        <w:ind w:left="2930" w:hanging="180"/>
      </w:pPr>
    </w:lvl>
    <w:lvl w:ilvl="3" w:tplc="4009000F" w:tentative="1">
      <w:start w:val="1"/>
      <w:numFmt w:val="decimal"/>
      <w:lvlText w:val="%4."/>
      <w:lvlJc w:val="left"/>
      <w:pPr>
        <w:ind w:left="3650" w:hanging="360"/>
      </w:pPr>
    </w:lvl>
    <w:lvl w:ilvl="4" w:tplc="40090019" w:tentative="1">
      <w:start w:val="1"/>
      <w:numFmt w:val="lowerLetter"/>
      <w:lvlText w:val="%5."/>
      <w:lvlJc w:val="left"/>
      <w:pPr>
        <w:ind w:left="4370" w:hanging="360"/>
      </w:pPr>
    </w:lvl>
    <w:lvl w:ilvl="5" w:tplc="4009001B" w:tentative="1">
      <w:start w:val="1"/>
      <w:numFmt w:val="lowerRoman"/>
      <w:lvlText w:val="%6."/>
      <w:lvlJc w:val="right"/>
      <w:pPr>
        <w:ind w:left="5090" w:hanging="180"/>
      </w:pPr>
    </w:lvl>
    <w:lvl w:ilvl="6" w:tplc="4009000F" w:tentative="1">
      <w:start w:val="1"/>
      <w:numFmt w:val="decimal"/>
      <w:lvlText w:val="%7."/>
      <w:lvlJc w:val="left"/>
      <w:pPr>
        <w:ind w:left="5810" w:hanging="360"/>
      </w:pPr>
    </w:lvl>
    <w:lvl w:ilvl="7" w:tplc="40090019" w:tentative="1">
      <w:start w:val="1"/>
      <w:numFmt w:val="lowerLetter"/>
      <w:lvlText w:val="%8."/>
      <w:lvlJc w:val="left"/>
      <w:pPr>
        <w:ind w:left="6530" w:hanging="360"/>
      </w:pPr>
    </w:lvl>
    <w:lvl w:ilvl="8" w:tplc="4009001B" w:tentative="1">
      <w:start w:val="1"/>
      <w:numFmt w:val="lowerRoman"/>
      <w:lvlText w:val="%9."/>
      <w:lvlJc w:val="right"/>
      <w:pPr>
        <w:ind w:left="7250" w:hanging="180"/>
      </w:pPr>
    </w:lvl>
  </w:abstractNum>
  <w:abstractNum w:abstractNumId="8" w15:restartNumberingAfterBreak="0">
    <w:nsid w:val="18FA6353"/>
    <w:multiLevelType w:val="hybridMultilevel"/>
    <w:tmpl w:val="950208D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9A69AC"/>
    <w:multiLevelType w:val="hybridMultilevel"/>
    <w:tmpl w:val="F4AAC8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8C0267"/>
    <w:multiLevelType w:val="hybridMultilevel"/>
    <w:tmpl w:val="F07C48D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237C0B26"/>
    <w:multiLevelType w:val="multilevel"/>
    <w:tmpl w:val="DD84C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38E34DE"/>
    <w:multiLevelType w:val="hybridMultilevel"/>
    <w:tmpl w:val="4DE810D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3FC210A"/>
    <w:multiLevelType w:val="hybridMultilevel"/>
    <w:tmpl w:val="C7D4ADE8"/>
    <w:lvl w:ilvl="0" w:tplc="8724DC7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2D4976AA"/>
    <w:multiLevelType w:val="hybridMultilevel"/>
    <w:tmpl w:val="7832A0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DA25ABC"/>
    <w:multiLevelType w:val="multilevel"/>
    <w:tmpl w:val="2B3A9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F6E41F1"/>
    <w:multiLevelType w:val="multilevel"/>
    <w:tmpl w:val="0804B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2483CF9"/>
    <w:multiLevelType w:val="multilevel"/>
    <w:tmpl w:val="DE700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4A022FF"/>
    <w:multiLevelType w:val="hybridMultilevel"/>
    <w:tmpl w:val="950208D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5D61AB2"/>
    <w:multiLevelType w:val="hybridMultilevel"/>
    <w:tmpl w:val="7382A15E"/>
    <w:lvl w:ilvl="0" w:tplc="FFFFFFFF">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36B27EE2"/>
    <w:multiLevelType w:val="multilevel"/>
    <w:tmpl w:val="F00E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F2700C"/>
    <w:multiLevelType w:val="hybridMultilevel"/>
    <w:tmpl w:val="ED9AF1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D7D139E"/>
    <w:multiLevelType w:val="multilevel"/>
    <w:tmpl w:val="A5D44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E5D2E6C"/>
    <w:multiLevelType w:val="multilevel"/>
    <w:tmpl w:val="511054C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41564544"/>
    <w:multiLevelType w:val="multilevel"/>
    <w:tmpl w:val="2912E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F53350"/>
    <w:multiLevelType w:val="multilevel"/>
    <w:tmpl w:val="C4D23B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94686F"/>
    <w:multiLevelType w:val="multilevel"/>
    <w:tmpl w:val="55643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0F6287"/>
    <w:multiLevelType w:val="hybridMultilevel"/>
    <w:tmpl w:val="C91486C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B2F0FF9"/>
    <w:multiLevelType w:val="multilevel"/>
    <w:tmpl w:val="D0B8D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CE53C98"/>
    <w:multiLevelType w:val="multilevel"/>
    <w:tmpl w:val="C8BED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236257F"/>
    <w:multiLevelType w:val="hybridMultilevel"/>
    <w:tmpl w:val="7A325FF4"/>
    <w:lvl w:ilvl="0" w:tplc="B2F02962">
      <w:start w:val="1"/>
      <w:numFmt w:val="bullet"/>
      <w:lvlText w:val="•"/>
      <w:lvlJc w:val="left"/>
      <w:pPr>
        <w:tabs>
          <w:tab w:val="num" w:pos="720"/>
        </w:tabs>
        <w:ind w:left="720" w:hanging="360"/>
      </w:pPr>
      <w:rPr>
        <w:rFonts w:ascii="Arial" w:hAnsi="Arial" w:hint="default"/>
      </w:rPr>
    </w:lvl>
    <w:lvl w:ilvl="1" w:tplc="202CB588" w:tentative="1">
      <w:start w:val="1"/>
      <w:numFmt w:val="bullet"/>
      <w:lvlText w:val="•"/>
      <w:lvlJc w:val="left"/>
      <w:pPr>
        <w:tabs>
          <w:tab w:val="num" w:pos="1440"/>
        </w:tabs>
        <w:ind w:left="1440" w:hanging="360"/>
      </w:pPr>
      <w:rPr>
        <w:rFonts w:ascii="Arial" w:hAnsi="Arial" w:hint="default"/>
      </w:rPr>
    </w:lvl>
    <w:lvl w:ilvl="2" w:tplc="B7C6A92C" w:tentative="1">
      <w:start w:val="1"/>
      <w:numFmt w:val="bullet"/>
      <w:lvlText w:val="•"/>
      <w:lvlJc w:val="left"/>
      <w:pPr>
        <w:tabs>
          <w:tab w:val="num" w:pos="2160"/>
        </w:tabs>
        <w:ind w:left="2160" w:hanging="360"/>
      </w:pPr>
      <w:rPr>
        <w:rFonts w:ascii="Arial" w:hAnsi="Arial" w:hint="default"/>
      </w:rPr>
    </w:lvl>
    <w:lvl w:ilvl="3" w:tplc="A53EBDEA" w:tentative="1">
      <w:start w:val="1"/>
      <w:numFmt w:val="bullet"/>
      <w:lvlText w:val="•"/>
      <w:lvlJc w:val="left"/>
      <w:pPr>
        <w:tabs>
          <w:tab w:val="num" w:pos="2880"/>
        </w:tabs>
        <w:ind w:left="2880" w:hanging="360"/>
      </w:pPr>
      <w:rPr>
        <w:rFonts w:ascii="Arial" w:hAnsi="Arial" w:hint="default"/>
      </w:rPr>
    </w:lvl>
    <w:lvl w:ilvl="4" w:tplc="2BCEC16A" w:tentative="1">
      <w:start w:val="1"/>
      <w:numFmt w:val="bullet"/>
      <w:lvlText w:val="•"/>
      <w:lvlJc w:val="left"/>
      <w:pPr>
        <w:tabs>
          <w:tab w:val="num" w:pos="3600"/>
        </w:tabs>
        <w:ind w:left="3600" w:hanging="360"/>
      </w:pPr>
      <w:rPr>
        <w:rFonts w:ascii="Arial" w:hAnsi="Arial" w:hint="default"/>
      </w:rPr>
    </w:lvl>
    <w:lvl w:ilvl="5" w:tplc="7728ACBA" w:tentative="1">
      <w:start w:val="1"/>
      <w:numFmt w:val="bullet"/>
      <w:lvlText w:val="•"/>
      <w:lvlJc w:val="left"/>
      <w:pPr>
        <w:tabs>
          <w:tab w:val="num" w:pos="4320"/>
        </w:tabs>
        <w:ind w:left="4320" w:hanging="360"/>
      </w:pPr>
      <w:rPr>
        <w:rFonts w:ascii="Arial" w:hAnsi="Arial" w:hint="default"/>
      </w:rPr>
    </w:lvl>
    <w:lvl w:ilvl="6" w:tplc="CC2EBE14" w:tentative="1">
      <w:start w:val="1"/>
      <w:numFmt w:val="bullet"/>
      <w:lvlText w:val="•"/>
      <w:lvlJc w:val="left"/>
      <w:pPr>
        <w:tabs>
          <w:tab w:val="num" w:pos="5040"/>
        </w:tabs>
        <w:ind w:left="5040" w:hanging="360"/>
      </w:pPr>
      <w:rPr>
        <w:rFonts w:ascii="Arial" w:hAnsi="Arial" w:hint="default"/>
      </w:rPr>
    </w:lvl>
    <w:lvl w:ilvl="7" w:tplc="857AFA96" w:tentative="1">
      <w:start w:val="1"/>
      <w:numFmt w:val="bullet"/>
      <w:lvlText w:val="•"/>
      <w:lvlJc w:val="left"/>
      <w:pPr>
        <w:tabs>
          <w:tab w:val="num" w:pos="5760"/>
        </w:tabs>
        <w:ind w:left="5760" w:hanging="360"/>
      </w:pPr>
      <w:rPr>
        <w:rFonts w:ascii="Arial" w:hAnsi="Arial" w:hint="default"/>
      </w:rPr>
    </w:lvl>
    <w:lvl w:ilvl="8" w:tplc="1A208D08"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4672DC4"/>
    <w:multiLevelType w:val="hybridMultilevel"/>
    <w:tmpl w:val="D0AAA892"/>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62D52AD"/>
    <w:multiLevelType w:val="hybridMultilevel"/>
    <w:tmpl w:val="F2CC1D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C6D1DF4"/>
    <w:multiLevelType w:val="hybridMultilevel"/>
    <w:tmpl w:val="950208D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ED72B44"/>
    <w:multiLevelType w:val="hybridMultilevel"/>
    <w:tmpl w:val="9E2433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EE249C6"/>
    <w:multiLevelType w:val="multilevel"/>
    <w:tmpl w:val="0FF44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672EEB"/>
    <w:multiLevelType w:val="hybridMultilevel"/>
    <w:tmpl w:val="3E7EC53A"/>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51F33FF"/>
    <w:multiLevelType w:val="hybridMultilevel"/>
    <w:tmpl w:val="BC50F1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7962F4F"/>
    <w:multiLevelType w:val="hybridMultilevel"/>
    <w:tmpl w:val="3EB4DFB0"/>
    <w:lvl w:ilvl="0" w:tplc="E68E6CFC">
      <w:start w:val="1"/>
      <w:numFmt w:val="bullet"/>
      <w:lvlText w:val="•"/>
      <w:lvlJc w:val="left"/>
      <w:pPr>
        <w:tabs>
          <w:tab w:val="num" w:pos="720"/>
        </w:tabs>
        <w:ind w:left="720" w:hanging="360"/>
      </w:pPr>
      <w:rPr>
        <w:rFonts w:ascii="Arial" w:hAnsi="Arial" w:hint="default"/>
      </w:rPr>
    </w:lvl>
    <w:lvl w:ilvl="1" w:tplc="938E2DF2" w:tentative="1">
      <w:start w:val="1"/>
      <w:numFmt w:val="bullet"/>
      <w:lvlText w:val="•"/>
      <w:lvlJc w:val="left"/>
      <w:pPr>
        <w:tabs>
          <w:tab w:val="num" w:pos="1440"/>
        </w:tabs>
        <w:ind w:left="1440" w:hanging="360"/>
      </w:pPr>
      <w:rPr>
        <w:rFonts w:ascii="Arial" w:hAnsi="Arial" w:hint="default"/>
      </w:rPr>
    </w:lvl>
    <w:lvl w:ilvl="2" w:tplc="1FD20C64" w:tentative="1">
      <w:start w:val="1"/>
      <w:numFmt w:val="bullet"/>
      <w:lvlText w:val="•"/>
      <w:lvlJc w:val="left"/>
      <w:pPr>
        <w:tabs>
          <w:tab w:val="num" w:pos="2160"/>
        </w:tabs>
        <w:ind w:left="2160" w:hanging="360"/>
      </w:pPr>
      <w:rPr>
        <w:rFonts w:ascii="Arial" w:hAnsi="Arial" w:hint="default"/>
      </w:rPr>
    </w:lvl>
    <w:lvl w:ilvl="3" w:tplc="DACA3238" w:tentative="1">
      <w:start w:val="1"/>
      <w:numFmt w:val="bullet"/>
      <w:lvlText w:val="•"/>
      <w:lvlJc w:val="left"/>
      <w:pPr>
        <w:tabs>
          <w:tab w:val="num" w:pos="2880"/>
        </w:tabs>
        <w:ind w:left="2880" w:hanging="360"/>
      </w:pPr>
      <w:rPr>
        <w:rFonts w:ascii="Arial" w:hAnsi="Arial" w:hint="default"/>
      </w:rPr>
    </w:lvl>
    <w:lvl w:ilvl="4" w:tplc="FDE01324" w:tentative="1">
      <w:start w:val="1"/>
      <w:numFmt w:val="bullet"/>
      <w:lvlText w:val="•"/>
      <w:lvlJc w:val="left"/>
      <w:pPr>
        <w:tabs>
          <w:tab w:val="num" w:pos="3600"/>
        </w:tabs>
        <w:ind w:left="3600" w:hanging="360"/>
      </w:pPr>
      <w:rPr>
        <w:rFonts w:ascii="Arial" w:hAnsi="Arial" w:hint="default"/>
      </w:rPr>
    </w:lvl>
    <w:lvl w:ilvl="5" w:tplc="89FC08E8" w:tentative="1">
      <w:start w:val="1"/>
      <w:numFmt w:val="bullet"/>
      <w:lvlText w:val="•"/>
      <w:lvlJc w:val="left"/>
      <w:pPr>
        <w:tabs>
          <w:tab w:val="num" w:pos="4320"/>
        </w:tabs>
        <w:ind w:left="4320" w:hanging="360"/>
      </w:pPr>
      <w:rPr>
        <w:rFonts w:ascii="Arial" w:hAnsi="Arial" w:hint="default"/>
      </w:rPr>
    </w:lvl>
    <w:lvl w:ilvl="6" w:tplc="1604F334" w:tentative="1">
      <w:start w:val="1"/>
      <w:numFmt w:val="bullet"/>
      <w:lvlText w:val="•"/>
      <w:lvlJc w:val="left"/>
      <w:pPr>
        <w:tabs>
          <w:tab w:val="num" w:pos="5040"/>
        </w:tabs>
        <w:ind w:left="5040" w:hanging="360"/>
      </w:pPr>
      <w:rPr>
        <w:rFonts w:ascii="Arial" w:hAnsi="Arial" w:hint="default"/>
      </w:rPr>
    </w:lvl>
    <w:lvl w:ilvl="7" w:tplc="B4604806" w:tentative="1">
      <w:start w:val="1"/>
      <w:numFmt w:val="bullet"/>
      <w:lvlText w:val="•"/>
      <w:lvlJc w:val="left"/>
      <w:pPr>
        <w:tabs>
          <w:tab w:val="num" w:pos="5760"/>
        </w:tabs>
        <w:ind w:left="5760" w:hanging="360"/>
      </w:pPr>
      <w:rPr>
        <w:rFonts w:ascii="Arial" w:hAnsi="Arial" w:hint="default"/>
      </w:rPr>
    </w:lvl>
    <w:lvl w:ilvl="8" w:tplc="795C1B7A"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67C8358A"/>
    <w:multiLevelType w:val="hybridMultilevel"/>
    <w:tmpl w:val="5CAA50CE"/>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7CD7CAC"/>
    <w:multiLevelType w:val="hybridMultilevel"/>
    <w:tmpl w:val="39083796"/>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D4A7AC6"/>
    <w:multiLevelType w:val="multilevel"/>
    <w:tmpl w:val="90467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D9A0DD5"/>
    <w:multiLevelType w:val="hybridMultilevel"/>
    <w:tmpl w:val="915E6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23B12E5"/>
    <w:multiLevelType w:val="multilevel"/>
    <w:tmpl w:val="0EE0E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26E4142"/>
    <w:multiLevelType w:val="hybridMultilevel"/>
    <w:tmpl w:val="9E7EB686"/>
    <w:lvl w:ilvl="0" w:tplc="BC3CD988">
      <w:start w:val="1"/>
      <w:numFmt w:val="decimal"/>
      <w:lvlText w:val="%1."/>
      <w:lvlJc w:val="left"/>
      <w:pPr>
        <w:tabs>
          <w:tab w:val="num" w:pos="720"/>
        </w:tabs>
        <w:ind w:left="720" w:hanging="360"/>
      </w:pPr>
    </w:lvl>
    <w:lvl w:ilvl="1" w:tplc="CD829A72" w:tentative="1">
      <w:start w:val="1"/>
      <w:numFmt w:val="decimal"/>
      <w:lvlText w:val="%2."/>
      <w:lvlJc w:val="left"/>
      <w:pPr>
        <w:tabs>
          <w:tab w:val="num" w:pos="1440"/>
        </w:tabs>
        <w:ind w:left="1440" w:hanging="360"/>
      </w:pPr>
    </w:lvl>
    <w:lvl w:ilvl="2" w:tplc="6E16B280" w:tentative="1">
      <w:start w:val="1"/>
      <w:numFmt w:val="decimal"/>
      <w:lvlText w:val="%3."/>
      <w:lvlJc w:val="left"/>
      <w:pPr>
        <w:tabs>
          <w:tab w:val="num" w:pos="2160"/>
        </w:tabs>
        <w:ind w:left="2160" w:hanging="360"/>
      </w:pPr>
    </w:lvl>
    <w:lvl w:ilvl="3" w:tplc="7AD850F6" w:tentative="1">
      <w:start w:val="1"/>
      <w:numFmt w:val="decimal"/>
      <w:lvlText w:val="%4."/>
      <w:lvlJc w:val="left"/>
      <w:pPr>
        <w:tabs>
          <w:tab w:val="num" w:pos="2880"/>
        </w:tabs>
        <w:ind w:left="2880" w:hanging="360"/>
      </w:pPr>
    </w:lvl>
    <w:lvl w:ilvl="4" w:tplc="6AC45CB6" w:tentative="1">
      <w:start w:val="1"/>
      <w:numFmt w:val="decimal"/>
      <w:lvlText w:val="%5."/>
      <w:lvlJc w:val="left"/>
      <w:pPr>
        <w:tabs>
          <w:tab w:val="num" w:pos="3600"/>
        </w:tabs>
        <w:ind w:left="3600" w:hanging="360"/>
      </w:pPr>
    </w:lvl>
    <w:lvl w:ilvl="5" w:tplc="213C712C" w:tentative="1">
      <w:start w:val="1"/>
      <w:numFmt w:val="decimal"/>
      <w:lvlText w:val="%6."/>
      <w:lvlJc w:val="left"/>
      <w:pPr>
        <w:tabs>
          <w:tab w:val="num" w:pos="4320"/>
        </w:tabs>
        <w:ind w:left="4320" w:hanging="360"/>
      </w:pPr>
    </w:lvl>
    <w:lvl w:ilvl="6" w:tplc="12F2317E" w:tentative="1">
      <w:start w:val="1"/>
      <w:numFmt w:val="decimal"/>
      <w:lvlText w:val="%7."/>
      <w:lvlJc w:val="left"/>
      <w:pPr>
        <w:tabs>
          <w:tab w:val="num" w:pos="5040"/>
        </w:tabs>
        <w:ind w:left="5040" w:hanging="360"/>
      </w:pPr>
    </w:lvl>
    <w:lvl w:ilvl="7" w:tplc="FF96D950" w:tentative="1">
      <w:start w:val="1"/>
      <w:numFmt w:val="decimal"/>
      <w:lvlText w:val="%8."/>
      <w:lvlJc w:val="left"/>
      <w:pPr>
        <w:tabs>
          <w:tab w:val="num" w:pos="5760"/>
        </w:tabs>
        <w:ind w:left="5760" w:hanging="360"/>
      </w:pPr>
    </w:lvl>
    <w:lvl w:ilvl="8" w:tplc="9262324A" w:tentative="1">
      <w:start w:val="1"/>
      <w:numFmt w:val="decimal"/>
      <w:lvlText w:val="%9."/>
      <w:lvlJc w:val="left"/>
      <w:pPr>
        <w:tabs>
          <w:tab w:val="num" w:pos="6480"/>
        </w:tabs>
        <w:ind w:left="6480" w:hanging="360"/>
      </w:pPr>
    </w:lvl>
  </w:abstractNum>
  <w:abstractNum w:abstractNumId="45" w15:restartNumberingAfterBreak="0">
    <w:nsid w:val="734F7C28"/>
    <w:multiLevelType w:val="hybridMultilevel"/>
    <w:tmpl w:val="B1C8FAB2"/>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3571CD6"/>
    <w:multiLevelType w:val="multilevel"/>
    <w:tmpl w:val="05108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F454C3"/>
    <w:multiLevelType w:val="hybridMultilevel"/>
    <w:tmpl w:val="A9A6CD8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B8E473B"/>
    <w:multiLevelType w:val="hybridMultilevel"/>
    <w:tmpl w:val="F2CC1D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41636487">
    <w:abstractNumId w:val="11"/>
  </w:num>
  <w:num w:numId="2" w16cid:durableId="1613396751">
    <w:abstractNumId w:val="15"/>
  </w:num>
  <w:num w:numId="3" w16cid:durableId="1891383817">
    <w:abstractNumId w:val="29"/>
  </w:num>
  <w:num w:numId="4" w16cid:durableId="712311262">
    <w:abstractNumId w:val="17"/>
  </w:num>
  <w:num w:numId="5" w16cid:durableId="411319581">
    <w:abstractNumId w:val="28"/>
  </w:num>
  <w:num w:numId="6" w16cid:durableId="1581133791">
    <w:abstractNumId w:val="16"/>
  </w:num>
  <w:num w:numId="7" w16cid:durableId="690255150">
    <w:abstractNumId w:val="22"/>
  </w:num>
  <w:num w:numId="8" w16cid:durableId="178737625">
    <w:abstractNumId w:val="25"/>
  </w:num>
  <w:num w:numId="9" w16cid:durableId="88896862">
    <w:abstractNumId w:val="4"/>
  </w:num>
  <w:num w:numId="10" w16cid:durableId="426117035">
    <w:abstractNumId w:val="26"/>
  </w:num>
  <w:num w:numId="11" w16cid:durableId="1990013043">
    <w:abstractNumId w:val="42"/>
  </w:num>
  <w:num w:numId="12" w16cid:durableId="185484902">
    <w:abstractNumId w:val="30"/>
  </w:num>
  <w:num w:numId="13" w16cid:durableId="7413481">
    <w:abstractNumId w:val="0"/>
  </w:num>
  <w:num w:numId="14" w16cid:durableId="1250500975">
    <w:abstractNumId w:val="27"/>
  </w:num>
  <w:num w:numId="15" w16cid:durableId="1577595392">
    <w:abstractNumId w:val="33"/>
  </w:num>
  <w:num w:numId="16" w16cid:durableId="853884908">
    <w:abstractNumId w:val="8"/>
  </w:num>
  <w:num w:numId="17" w16cid:durableId="1413233375">
    <w:abstractNumId w:val="18"/>
  </w:num>
  <w:num w:numId="18" w16cid:durableId="103162307">
    <w:abstractNumId w:val="47"/>
  </w:num>
  <w:num w:numId="19" w16cid:durableId="1701277162">
    <w:abstractNumId w:val="23"/>
  </w:num>
  <w:num w:numId="20" w16cid:durableId="639043086">
    <w:abstractNumId w:val="9"/>
  </w:num>
  <w:num w:numId="21" w16cid:durableId="51538573">
    <w:abstractNumId w:val="37"/>
  </w:num>
  <w:num w:numId="22" w16cid:durableId="1324774026">
    <w:abstractNumId w:val="32"/>
  </w:num>
  <w:num w:numId="23" w16cid:durableId="1286500574">
    <w:abstractNumId w:val="10"/>
  </w:num>
  <w:num w:numId="24" w16cid:durableId="201020907">
    <w:abstractNumId w:val="34"/>
  </w:num>
  <w:num w:numId="25" w16cid:durableId="1253080553">
    <w:abstractNumId w:val="24"/>
  </w:num>
  <w:num w:numId="26" w16cid:durableId="1225142175">
    <w:abstractNumId w:val="21"/>
  </w:num>
  <w:num w:numId="27" w16cid:durableId="646513124">
    <w:abstractNumId w:val="41"/>
  </w:num>
  <w:num w:numId="28" w16cid:durableId="3147196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90650633">
    <w:abstractNumId w:val="12"/>
  </w:num>
  <w:num w:numId="30" w16cid:durableId="1520509326">
    <w:abstractNumId w:val="2"/>
  </w:num>
  <w:num w:numId="31" w16cid:durableId="163129770">
    <w:abstractNumId w:val="6"/>
  </w:num>
  <w:num w:numId="32" w16cid:durableId="961496009">
    <w:abstractNumId w:val="3"/>
  </w:num>
  <w:num w:numId="33" w16cid:durableId="95055753">
    <w:abstractNumId w:val="5"/>
  </w:num>
  <w:num w:numId="34" w16cid:durableId="1260406951">
    <w:abstractNumId w:val="38"/>
  </w:num>
  <w:num w:numId="35" w16cid:durableId="966356299">
    <w:abstractNumId w:val="14"/>
  </w:num>
  <w:num w:numId="36" w16cid:durableId="738550886">
    <w:abstractNumId w:val="36"/>
  </w:num>
  <w:num w:numId="37" w16cid:durableId="2069843273">
    <w:abstractNumId w:val="20"/>
  </w:num>
  <w:num w:numId="38" w16cid:durableId="342827054">
    <w:abstractNumId w:val="19"/>
  </w:num>
  <w:num w:numId="39" w16cid:durableId="1762792909">
    <w:abstractNumId w:val="46"/>
  </w:num>
  <w:num w:numId="40" w16cid:durableId="2044399739">
    <w:abstractNumId w:val="35"/>
  </w:num>
  <w:num w:numId="41" w16cid:durableId="1524052393">
    <w:abstractNumId w:val="43"/>
  </w:num>
  <w:num w:numId="42" w16cid:durableId="960499214">
    <w:abstractNumId w:val="39"/>
  </w:num>
  <w:num w:numId="43" w16cid:durableId="1110507932">
    <w:abstractNumId w:val="40"/>
  </w:num>
  <w:num w:numId="44" w16cid:durableId="289867922">
    <w:abstractNumId w:val="1"/>
  </w:num>
  <w:num w:numId="45" w16cid:durableId="545873014">
    <w:abstractNumId w:val="45"/>
  </w:num>
  <w:num w:numId="46" w16cid:durableId="1516843519">
    <w:abstractNumId w:val="44"/>
  </w:num>
  <w:num w:numId="47" w16cid:durableId="1578899758">
    <w:abstractNumId w:val="48"/>
  </w:num>
  <w:num w:numId="48" w16cid:durableId="1420177711">
    <w:abstractNumId w:val="7"/>
  </w:num>
  <w:num w:numId="49" w16cid:durableId="1022972781">
    <w:abstractNumId w:val="3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unita Phanse">
    <w15:presenceInfo w15:providerId="AD" w15:userId="S::sunitaphanse@microsoft.com::4d3856f8-5786-415d-8062-6bea1079d6b7"/>
  </w15:person>
  <w15:person w15:author="Bhagat, Sujata">
    <w15:presenceInfo w15:providerId="AD" w15:userId="S::sujata.bapu-bhagat@capgemini.com::e1539c12-ddc7-42dd-8cd0-d5c71e8707d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revisionView w:markup="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530"/>
    <w:rsid w:val="0000000D"/>
    <w:rsid w:val="00000277"/>
    <w:rsid w:val="000075DB"/>
    <w:rsid w:val="00010D3D"/>
    <w:rsid w:val="000113D6"/>
    <w:rsid w:val="000131BA"/>
    <w:rsid w:val="00013A4D"/>
    <w:rsid w:val="00014D6F"/>
    <w:rsid w:val="00014F30"/>
    <w:rsid w:val="00017137"/>
    <w:rsid w:val="00022725"/>
    <w:rsid w:val="00024992"/>
    <w:rsid w:val="0002636A"/>
    <w:rsid w:val="0003165D"/>
    <w:rsid w:val="00041DC1"/>
    <w:rsid w:val="00041ECB"/>
    <w:rsid w:val="000426AD"/>
    <w:rsid w:val="000449A5"/>
    <w:rsid w:val="000452C9"/>
    <w:rsid w:val="00045448"/>
    <w:rsid w:val="00046E7D"/>
    <w:rsid w:val="00050140"/>
    <w:rsid w:val="000563AA"/>
    <w:rsid w:val="00057CCF"/>
    <w:rsid w:val="000605C1"/>
    <w:rsid w:val="00062B9B"/>
    <w:rsid w:val="000673A7"/>
    <w:rsid w:val="00070A39"/>
    <w:rsid w:val="00074AB9"/>
    <w:rsid w:val="00075B1B"/>
    <w:rsid w:val="00077872"/>
    <w:rsid w:val="00080E02"/>
    <w:rsid w:val="00087E40"/>
    <w:rsid w:val="00090975"/>
    <w:rsid w:val="00094863"/>
    <w:rsid w:val="00097A1E"/>
    <w:rsid w:val="000A0990"/>
    <w:rsid w:val="000A7B70"/>
    <w:rsid w:val="000B06F8"/>
    <w:rsid w:val="000B13AC"/>
    <w:rsid w:val="000B3C76"/>
    <w:rsid w:val="000B497D"/>
    <w:rsid w:val="000B5844"/>
    <w:rsid w:val="000B6CEA"/>
    <w:rsid w:val="000B747D"/>
    <w:rsid w:val="000C09B6"/>
    <w:rsid w:val="000C4836"/>
    <w:rsid w:val="000C7FE9"/>
    <w:rsid w:val="000D0065"/>
    <w:rsid w:val="000D0EF5"/>
    <w:rsid w:val="000D17E8"/>
    <w:rsid w:val="000D2094"/>
    <w:rsid w:val="000D26C9"/>
    <w:rsid w:val="000D4090"/>
    <w:rsid w:val="000D4810"/>
    <w:rsid w:val="000D699A"/>
    <w:rsid w:val="000E4802"/>
    <w:rsid w:val="000E71DD"/>
    <w:rsid w:val="000F189B"/>
    <w:rsid w:val="000F261E"/>
    <w:rsid w:val="000F3B44"/>
    <w:rsid w:val="000F472F"/>
    <w:rsid w:val="000F575F"/>
    <w:rsid w:val="00101891"/>
    <w:rsid w:val="001019DE"/>
    <w:rsid w:val="001054FD"/>
    <w:rsid w:val="001103F8"/>
    <w:rsid w:val="00110BE1"/>
    <w:rsid w:val="001135A4"/>
    <w:rsid w:val="001142A7"/>
    <w:rsid w:val="00114E05"/>
    <w:rsid w:val="00114E3B"/>
    <w:rsid w:val="00116E0B"/>
    <w:rsid w:val="00117D58"/>
    <w:rsid w:val="00122A92"/>
    <w:rsid w:val="00123C2D"/>
    <w:rsid w:val="00123FDA"/>
    <w:rsid w:val="00124538"/>
    <w:rsid w:val="001300EF"/>
    <w:rsid w:val="001309D9"/>
    <w:rsid w:val="00131480"/>
    <w:rsid w:val="001377BD"/>
    <w:rsid w:val="001403AF"/>
    <w:rsid w:val="00143F2A"/>
    <w:rsid w:val="00144AA8"/>
    <w:rsid w:val="00145910"/>
    <w:rsid w:val="00146821"/>
    <w:rsid w:val="00153EFC"/>
    <w:rsid w:val="00154389"/>
    <w:rsid w:val="001601CB"/>
    <w:rsid w:val="001602DA"/>
    <w:rsid w:val="00161A99"/>
    <w:rsid w:val="00162C37"/>
    <w:rsid w:val="00162D6E"/>
    <w:rsid w:val="00163A58"/>
    <w:rsid w:val="00170907"/>
    <w:rsid w:val="00170FCD"/>
    <w:rsid w:val="00171333"/>
    <w:rsid w:val="00174C2F"/>
    <w:rsid w:val="001752B8"/>
    <w:rsid w:val="0017619D"/>
    <w:rsid w:val="00177333"/>
    <w:rsid w:val="00184D31"/>
    <w:rsid w:val="001854AF"/>
    <w:rsid w:val="001857FB"/>
    <w:rsid w:val="001903FC"/>
    <w:rsid w:val="0019556A"/>
    <w:rsid w:val="001A0D9A"/>
    <w:rsid w:val="001A108E"/>
    <w:rsid w:val="001A253F"/>
    <w:rsid w:val="001A3DFE"/>
    <w:rsid w:val="001A4E0B"/>
    <w:rsid w:val="001A5566"/>
    <w:rsid w:val="001A6DDD"/>
    <w:rsid w:val="001A7D9D"/>
    <w:rsid w:val="001B17BC"/>
    <w:rsid w:val="001B17EB"/>
    <w:rsid w:val="001B4646"/>
    <w:rsid w:val="001B65D2"/>
    <w:rsid w:val="001B7B2E"/>
    <w:rsid w:val="001C01BD"/>
    <w:rsid w:val="001C100C"/>
    <w:rsid w:val="001C1B6E"/>
    <w:rsid w:val="001C1FE6"/>
    <w:rsid w:val="001C29CC"/>
    <w:rsid w:val="001C46DA"/>
    <w:rsid w:val="001D08F4"/>
    <w:rsid w:val="001D1884"/>
    <w:rsid w:val="001D1C70"/>
    <w:rsid w:val="001D1D13"/>
    <w:rsid w:val="001E1E27"/>
    <w:rsid w:val="001E39DB"/>
    <w:rsid w:val="001F2CED"/>
    <w:rsid w:val="001F43B2"/>
    <w:rsid w:val="001F469E"/>
    <w:rsid w:val="00203345"/>
    <w:rsid w:val="0020643F"/>
    <w:rsid w:val="0021080A"/>
    <w:rsid w:val="002110C0"/>
    <w:rsid w:val="00213998"/>
    <w:rsid w:val="00216994"/>
    <w:rsid w:val="00221728"/>
    <w:rsid w:val="002265B7"/>
    <w:rsid w:val="00226F05"/>
    <w:rsid w:val="002277EE"/>
    <w:rsid w:val="002317A4"/>
    <w:rsid w:val="00233288"/>
    <w:rsid w:val="00233FEE"/>
    <w:rsid w:val="00247442"/>
    <w:rsid w:val="00252E90"/>
    <w:rsid w:val="002570CA"/>
    <w:rsid w:val="00260946"/>
    <w:rsid w:val="002630B9"/>
    <w:rsid w:val="002640CA"/>
    <w:rsid w:val="00264644"/>
    <w:rsid w:val="00267B09"/>
    <w:rsid w:val="00270CD1"/>
    <w:rsid w:val="00272748"/>
    <w:rsid w:val="002731B4"/>
    <w:rsid w:val="00277BF4"/>
    <w:rsid w:val="00280FE0"/>
    <w:rsid w:val="00282093"/>
    <w:rsid w:val="00282B4D"/>
    <w:rsid w:val="00283026"/>
    <w:rsid w:val="0028582E"/>
    <w:rsid w:val="00287A6A"/>
    <w:rsid w:val="002902FE"/>
    <w:rsid w:val="002913A7"/>
    <w:rsid w:val="00294957"/>
    <w:rsid w:val="002A20D6"/>
    <w:rsid w:val="002A2545"/>
    <w:rsid w:val="002A4513"/>
    <w:rsid w:val="002A6E28"/>
    <w:rsid w:val="002A7E3B"/>
    <w:rsid w:val="002B1EA6"/>
    <w:rsid w:val="002B5FE1"/>
    <w:rsid w:val="002D6090"/>
    <w:rsid w:val="002D635D"/>
    <w:rsid w:val="002D7457"/>
    <w:rsid w:val="002E316E"/>
    <w:rsid w:val="002E5FA0"/>
    <w:rsid w:val="002E62FE"/>
    <w:rsid w:val="002E68A3"/>
    <w:rsid w:val="002E6DDE"/>
    <w:rsid w:val="002E75AB"/>
    <w:rsid w:val="002E7909"/>
    <w:rsid w:val="002F05D6"/>
    <w:rsid w:val="002F20AB"/>
    <w:rsid w:val="002F271F"/>
    <w:rsid w:val="002F379B"/>
    <w:rsid w:val="002F57AD"/>
    <w:rsid w:val="002F585D"/>
    <w:rsid w:val="002F5B5A"/>
    <w:rsid w:val="002F668A"/>
    <w:rsid w:val="00300825"/>
    <w:rsid w:val="00302AFC"/>
    <w:rsid w:val="00302F1D"/>
    <w:rsid w:val="003064A6"/>
    <w:rsid w:val="00306A30"/>
    <w:rsid w:val="00307D60"/>
    <w:rsid w:val="00312096"/>
    <w:rsid w:val="003145B6"/>
    <w:rsid w:val="003152B4"/>
    <w:rsid w:val="003169AC"/>
    <w:rsid w:val="0032006E"/>
    <w:rsid w:val="003201D5"/>
    <w:rsid w:val="00321CA9"/>
    <w:rsid w:val="003241A2"/>
    <w:rsid w:val="0032482C"/>
    <w:rsid w:val="00325020"/>
    <w:rsid w:val="00326FE3"/>
    <w:rsid w:val="00330F5E"/>
    <w:rsid w:val="00331137"/>
    <w:rsid w:val="003323F1"/>
    <w:rsid w:val="003358A5"/>
    <w:rsid w:val="00336982"/>
    <w:rsid w:val="00336ED2"/>
    <w:rsid w:val="0033717C"/>
    <w:rsid w:val="00337E0A"/>
    <w:rsid w:val="00341E4B"/>
    <w:rsid w:val="00343910"/>
    <w:rsid w:val="00347691"/>
    <w:rsid w:val="00352F0E"/>
    <w:rsid w:val="0035384B"/>
    <w:rsid w:val="00355157"/>
    <w:rsid w:val="00363E95"/>
    <w:rsid w:val="0036676A"/>
    <w:rsid w:val="00367DC5"/>
    <w:rsid w:val="00370594"/>
    <w:rsid w:val="00373E66"/>
    <w:rsid w:val="00375A7C"/>
    <w:rsid w:val="00375F0D"/>
    <w:rsid w:val="00376B3D"/>
    <w:rsid w:val="00384F7E"/>
    <w:rsid w:val="003913B5"/>
    <w:rsid w:val="0039231B"/>
    <w:rsid w:val="00395107"/>
    <w:rsid w:val="003958DC"/>
    <w:rsid w:val="00396319"/>
    <w:rsid w:val="003A259E"/>
    <w:rsid w:val="003A36F2"/>
    <w:rsid w:val="003A4ADE"/>
    <w:rsid w:val="003A7210"/>
    <w:rsid w:val="003A73ED"/>
    <w:rsid w:val="003A74F0"/>
    <w:rsid w:val="003B02BE"/>
    <w:rsid w:val="003B0B2A"/>
    <w:rsid w:val="003C305E"/>
    <w:rsid w:val="003C35D9"/>
    <w:rsid w:val="003C4B0B"/>
    <w:rsid w:val="003C52B0"/>
    <w:rsid w:val="003C726D"/>
    <w:rsid w:val="003D23BA"/>
    <w:rsid w:val="003D398E"/>
    <w:rsid w:val="003D4D8D"/>
    <w:rsid w:val="003D6630"/>
    <w:rsid w:val="003D6D4B"/>
    <w:rsid w:val="003D7B3B"/>
    <w:rsid w:val="003E0F30"/>
    <w:rsid w:val="003E18FC"/>
    <w:rsid w:val="003E3C91"/>
    <w:rsid w:val="003E6CF5"/>
    <w:rsid w:val="003E73DC"/>
    <w:rsid w:val="003E7530"/>
    <w:rsid w:val="003E7CE8"/>
    <w:rsid w:val="003F11D6"/>
    <w:rsid w:val="003F25BF"/>
    <w:rsid w:val="003F704B"/>
    <w:rsid w:val="003F7075"/>
    <w:rsid w:val="00400129"/>
    <w:rsid w:val="0040090B"/>
    <w:rsid w:val="0040091D"/>
    <w:rsid w:val="00401DD7"/>
    <w:rsid w:val="0040414B"/>
    <w:rsid w:val="00411CB7"/>
    <w:rsid w:val="004133C7"/>
    <w:rsid w:val="004139E9"/>
    <w:rsid w:val="00415E75"/>
    <w:rsid w:val="00421103"/>
    <w:rsid w:val="00421447"/>
    <w:rsid w:val="00421924"/>
    <w:rsid w:val="00422819"/>
    <w:rsid w:val="00424CDB"/>
    <w:rsid w:val="00424EBF"/>
    <w:rsid w:val="004251C7"/>
    <w:rsid w:val="00430EBA"/>
    <w:rsid w:val="004409F7"/>
    <w:rsid w:val="004449B2"/>
    <w:rsid w:val="0044597B"/>
    <w:rsid w:val="0044620E"/>
    <w:rsid w:val="00447AF6"/>
    <w:rsid w:val="0045135D"/>
    <w:rsid w:val="00463FC6"/>
    <w:rsid w:val="00467E25"/>
    <w:rsid w:val="004739BE"/>
    <w:rsid w:val="00475598"/>
    <w:rsid w:val="00477B20"/>
    <w:rsid w:val="00477C04"/>
    <w:rsid w:val="004819F3"/>
    <w:rsid w:val="0048493D"/>
    <w:rsid w:val="00485D8C"/>
    <w:rsid w:val="0048654B"/>
    <w:rsid w:val="00491FB8"/>
    <w:rsid w:val="0049384F"/>
    <w:rsid w:val="00493F94"/>
    <w:rsid w:val="0049594F"/>
    <w:rsid w:val="00496C7F"/>
    <w:rsid w:val="004A1690"/>
    <w:rsid w:val="004A394E"/>
    <w:rsid w:val="004A65A7"/>
    <w:rsid w:val="004A7996"/>
    <w:rsid w:val="004A7ECF"/>
    <w:rsid w:val="004B2075"/>
    <w:rsid w:val="004B2AF1"/>
    <w:rsid w:val="004C0758"/>
    <w:rsid w:val="004C3793"/>
    <w:rsid w:val="004C3D04"/>
    <w:rsid w:val="004D786A"/>
    <w:rsid w:val="004D79FB"/>
    <w:rsid w:val="004E1734"/>
    <w:rsid w:val="004E3848"/>
    <w:rsid w:val="004E608B"/>
    <w:rsid w:val="004E7548"/>
    <w:rsid w:val="004F005A"/>
    <w:rsid w:val="004F150A"/>
    <w:rsid w:val="004F2D8A"/>
    <w:rsid w:val="004F4D4B"/>
    <w:rsid w:val="004F69EF"/>
    <w:rsid w:val="00502017"/>
    <w:rsid w:val="005026CF"/>
    <w:rsid w:val="00502B84"/>
    <w:rsid w:val="00503B96"/>
    <w:rsid w:val="00511509"/>
    <w:rsid w:val="00512DB6"/>
    <w:rsid w:val="00514771"/>
    <w:rsid w:val="00521AC5"/>
    <w:rsid w:val="00524EFF"/>
    <w:rsid w:val="00526E45"/>
    <w:rsid w:val="00533F23"/>
    <w:rsid w:val="00534D2C"/>
    <w:rsid w:val="00536811"/>
    <w:rsid w:val="005369BD"/>
    <w:rsid w:val="00542E66"/>
    <w:rsid w:val="00543FBE"/>
    <w:rsid w:val="00546A10"/>
    <w:rsid w:val="0055412F"/>
    <w:rsid w:val="00555901"/>
    <w:rsid w:val="00555DA5"/>
    <w:rsid w:val="0056106A"/>
    <w:rsid w:val="00561671"/>
    <w:rsid w:val="00562BC9"/>
    <w:rsid w:val="00566DB7"/>
    <w:rsid w:val="0057078F"/>
    <w:rsid w:val="00572B14"/>
    <w:rsid w:val="00575469"/>
    <w:rsid w:val="0058004C"/>
    <w:rsid w:val="0058199C"/>
    <w:rsid w:val="00582B36"/>
    <w:rsid w:val="00585935"/>
    <w:rsid w:val="0058753C"/>
    <w:rsid w:val="00587B1D"/>
    <w:rsid w:val="00587FDA"/>
    <w:rsid w:val="005903E5"/>
    <w:rsid w:val="00591F47"/>
    <w:rsid w:val="0059353B"/>
    <w:rsid w:val="00593948"/>
    <w:rsid w:val="00594AF3"/>
    <w:rsid w:val="005950E1"/>
    <w:rsid w:val="0059522C"/>
    <w:rsid w:val="0059710E"/>
    <w:rsid w:val="005A1655"/>
    <w:rsid w:val="005A590F"/>
    <w:rsid w:val="005B1CE4"/>
    <w:rsid w:val="005B535F"/>
    <w:rsid w:val="005B6114"/>
    <w:rsid w:val="005C05E7"/>
    <w:rsid w:val="005C41B3"/>
    <w:rsid w:val="005C43FD"/>
    <w:rsid w:val="005D3C8B"/>
    <w:rsid w:val="005D44B1"/>
    <w:rsid w:val="005D68C9"/>
    <w:rsid w:val="005E587D"/>
    <w:rsid w:val="005E6676"/>
    <w:rsid w:val="005F17CF"/>
    <w:rsid w:val="005F3452"/>
    <w:rsid w:val="0060339C"/>
    <w:rsid w:val="00604B42"/>
    <w:rsid w:val="00605345"/>
    <w:rsid w:val="0060794E"/>
    <w:rsid w:val="006105A9"/>
    <w:rsid w:val="00611D00"/>
    <w:rsid w:val="00612D6E"/>
    <w:rsid w:val="0061521C"/>
    <w:rsid w:val="00616298"/>
    <w:rsid w:val="006168E1"/>
    <w:rsid w:val="006306C1"/>
    <w:rsid w:val="00631E09"/>
    <w:rsid w:val="00644F20"/>
    <w:rsid w:val="00645745"/>
    <w:rsid w:val="00647074"/>
    <w:rsid w:val="00650FFF"/>
    <w:rsid w:val="00653CAD"/>
    <w:rsid w:val="00657188"/>
    <w:rsid w:val="00657B73"/>
    <w:rsid w:val="00660F64"/>
    <w:rsid w:val="00662B38"/>
    <w:rsid w:val="006631D6"/>
    <w:rsid w:val="00664FD8"/>
    <w:rsid w:val="0067061F"/>
    <w:rsid w:val="00670E42"/>
    <w:rsid w:val="00671221"/>
    <w:rsid w:val="00671231"/>
    <w:rsid w:val="006737C4"/>
    <w:rsid w:val="006745D8"/>
    <w:rsid w:val="00682350"/>
    <w:rsid w:val="006825E8"/>
    <w:rsid w:val="00682B4B"/>
    <w:rsid w:val="00682E9C"/>
    <w:rsid w:val="00684775"/>
    <w:rsid w:val="006870F4"/>
    <w:rsid w:val="00687C6D"/>
    <w:rsid w:val="006908A1"/>
    <w:rsid w:val="00691DFD"/>
    <w:rsid w:val="00693747"/>
    <w:rsid w:val="00693E48"/>
    <w:rsid w:val="00694685"/>
    <w:rsid w:val="006955DB"/>
    <w:rsid w:val="00696148"/>
    <w:rsid w:val="00697405"/>
    <w:rsid w:val="006A2764"/>
    <w:rsid w:val="006A388C"/>
    <w:rsid w:val="006A3E5C"/>
    <w:rsid w:val="006A5483"/>
    <w:rsid w:val="006A59C2"/>
    <w:rsid w:val="006B0A91"/>
    <w:rsid w:val="006B2978"/>
    <w:rsid w:val="006B6960"/>
    <w:rsid w:val="006C2CF9"/>
    <w:rsid w:val="006C443E"/>
    <w:rsid w:val="006C6337"/>
    <w:rsid w:val="006D3E59"/>
    <w:rsid w:val="006D5242"/>
    <w:rsid w:val="006E1EA0"/>
    <w:rsid w:val="006E1EE0"/>
    <w:rsid w:val="006E3483"/>
    <w:rsid w:val="006F2A43"/>
    <w:rsid w:val="006F446F"/>
    <w:rsid w:val="006F63FD"/>
    <w:rsid w:val="006F77A1"/>
    <w:rsid w:val="0070186B"/>
    <w:rsid w:val="007045B1"/>
    <w:rsid w:val="00704EB4"/>
    <w:rsid w:val="00706BF5"/>
    <w:rsid w:val="00707209"/>
    <w:rsid w:val="00714500"/>
    <w:rsid w:val="0072055F"/>
    <w:rsid w:val="0072275B"/>
    <w:rsid w:val="007239F8"/>
    <w:rsid w:val="0072549E"/>
    <w:rsid w:val="00727C7F"/>
    <w:rsid w:val="007322E0"/>
    <w:rsid w:val="0073509A"/>
    <w:rsid w:val="0074661E"/>
    <w:rsid w:val="00746DB3"/>
    <w:rsid w:val="007524E0"/>
    <w:rsid w:val="0075342B"/>
    <w:rsid w:val="00753BBA"/>
    <w:rsid w:val="00753DD6"/>
    <w:rsid w:val="00762D82"/>
    <w:rsid w:val="0077050D"/>
    <w:rsid w:val="00771D17"/>
    <w:rsid w:val="00783815"/>
    <w:rsid w:val="00783F5C"/>
    <w:rsid w:val="00785020"/>
    <w:rsid w:val="007869FC"/>
    <w:rsid w:val="00794C90"/>
    <w:rsid w:val="00797737"/>
    <w:rsid w:val="00797BA1"/>
    <w:rsid w:val="007A2607"/>
    <w:rsid w:val="007A2D71"/>
    <w:rsid w:val="007A5F5F"/>
    <w:rsid w:val="007B0801"/>
    <w:rsid w:val="007B0A1A"/>
    <w:rsid w:val="007B122F"/>
    <w:rsid w:val="007B323B"/>
    <w:rsid w:val="007B698A"/>
    <w:rsid w:val="007B72FA"/>
    <w:rsid w:val="007C158E"/>
    <w:rsid w:val="007C7BCD"/>
    <w:rsid w:val="007D1024"/>
    <w:rsid w:val="007D59BD"/>
    <w:rsid w:val="007E04FD"/>
    <w:rsid w:val="007E23A1"/>
    <w:rsid w:val="007E7859"/>
    <w:rsid w:val="007F43DB"/>
    <w:rsid w:val="007F487F"/>
    <w:rsid w:val="007F5471"/>
    <w:rsid w:val="007F7C03"/>
    <w:rsid w:val="00803EF3"/>
    <w:rsid w:val="00804159"/>
    <w:rsid w:val="0080484D"/>
    <w:rsid w:val="008069D7"/>
    <w:rsid w:val="00811BE7"/>
    <w:rsid w:val="0081339C"/>
    <w:rsid w:val="00813612"/>
    <w:rsid w:val="008162BF"/>
    <w:rsid w:val="0081673F"/>
    <w:rsid w:val="0082445A"/>
    <w:rsid w:val="00827F2F"/>
    <w:rsid w:val="00830837"/>
    <w:rsid w:val="00831341"/>
    <w:rsid w:val="008330AC"/>
    <w:rsid w:val="00833EF8"/>
    <w:rsid w:val="008359BC"/>
    <w:rsid w:val="00835D60"/>
    <w:rsid w:val="00837568"/>
    <w:rsid w:val="00846702"/>
    <w:rsid w:val="00847E3B"/>
    <w:rsid w:val="0085310B"/>
    <w:rsid w:val="00854584"/>
    <w:rsid w:val="00855335"/>
    <w:rsid w:val="00855BE5"/>
    <w:rsid w:val="00857096"/>
    <w:rsid w:val="00857EAD"/>
    <w:rsid w:val="00860679"/>
    <w:rsid w:val="00861129"/>
    <w:rsid w:val="00862A16"/>
    <w:rsid w:val="0086461C"/>
    <w:rsid w:val="00866218"/>
    <w:rsid w:val="008666A8"/>
    <w:rsid w:val="00866DBF"/>
    <w:rsid w:val="008735AD"/>
    <w:rsid w:val="008746B1"/>
    <w:rsid w:val="00884E34"/>
    <w:rsid w:val="00885D8E"/>
    <w:rsid w:val="008904C8"/>
    <w:rsid w:val="008913FC"/>
    <w:rsid w:val="0089161D"/>
    <w:rsid w:val="00893A82"/>
    <w:rsid w:val="00893CAB"/>
    <w:rsid w:val="00896261"/>
    <w:rsid w:val="00896B42"/>
    <w:rsid w:val="008A0537"/>
    <w:rsid w:val="008A19BF"/>
    <w:rsid w:val="008B27F2"/>
    <w:rsid w:val="008B3794"/>
    <w:rsid w:val="008B38E1"/>
    <w:rsid w:val="008C1EBC"/>
    <w:rsid w:val="008C2743"/>
    <w:rsid w:val="008C2A48"/>
    <w:rsid w:val="008C2E06"/>
    <w:rsid w:val="008C3875"/>
    <w:rsid w:val="008C38CE"/>
    <w:rsid w:val="008D1B7C"/>
    <w:rsid w:val="008D57EA"/>
    <w:rsid w:val="008F1F4E"/>
    <w:rsid w:val="008F325E"/>
    <w:rsid w:val="008F4CED"/>
    <w:rsid w:val="008F5465"/>
    <w:rsid w:val="008F5B4E"/>
    <w:rsid w:val="0090196B"/>
    <w:rsid w:val="00903A0B"/>
    <w:rsid w:val="00905644"/>
    <w:rsid w:val="00906EA8"/>
    <w:rsid w:val="00911819"/>
    <w:rsid w:val="00912F7A"/>
    <w:rsid w:val="00914010"/>
    <w:rsid w:val="00914C52"/>
    <w:rsid w:val="009162E4"/>
    <w:rsid w:val="00916D78"/>
    <w:rsid w:val="009171DD"/>
    <w:rsid w:val="0092098C"/>
    <w:rsid w:val="00924E7D"/>
    <w:rsid w:val="00927F5B"/>
    <w:rsid w:val="009306C4"/>
    <w:rsid w:val="00933527"/>
    <w:rsid w:val="00933F7A"/>
    <w:rsid w:val="009341F8"/>
    <w:rsid w:val="00935BB5"/>
    <w:rsid w:val="0095229D"/>
    <w:rsid w:val="00952D9C"/>
    <w:rsid w:val="009552EF"/>
    <w:rsid w:val="00955AFE"/>
    <w:rsid w:val="0096019C"/>
    <w:rsid w:val="009636EE"/>
    <w:rsid w:val="00964A73"/>
    <w:rsid w:val="00964E0F"/>
    <w:rsid w:val="009669CD"/>
    <w:rsid w:val="00967A5D"/>
    <w:rsid w:val="0097279E"/>
    <w:rsid w:val="00972C21"/>
    <w:rsid w:val="00972E14"/>
    <w:rsid w:val="00973445"/>
    <w:rsid w:val="0097664B"/>
    <w:rsid w:val="0097770F"/>
    <w:rsid w:val="009846B2"/>
    <w:rsid w:val="009864D5"/>
    <w:rsid w:val="00987A00"/>
    <w:rsid w:val="00990627"/>
    <w:rsid w:val="009938BD"/>
    <w:rsid w:val="0099451B"/>
    <w:rsid w:val="00994E4A"/>
    <w:rsid w:val="009A2E40"/>
    <w:rsid w:val="009A6EEA"/>
    <w:rsid w:val="009B2255"/>
    <w:rsid w:val="009B3513"/>
    <w:rsid w:val="009B39F3"/>
    <w:rsid w:val="009B46D6"/>
    <w:rsid w:val="009C105F"/>
    <w:rsid w:val="009C1677"/>
    <w:rsid w:val="009C74D2"/>
    <w:rsid w:val="009D0500"/>
    <w:rsid w:val="009D3F6A"/>
    <w:rsid w:val="009E30FA"/>
    <w:rsid w:val="009E3808"/>
    <w:rsid w:val="009E3E30"/>
    <w:rsid w:val="009F179B"/>
    <w:rsid w:val="009F4798"/>
    <w:rsid w:val="009F5823"/>
    <w:rsid w:val="00A017A8"/>
    <w:rsid w:val="00A0263D"/>
    <w:rsid w:val="00A0283A"/>
    <w:rsid w:val="00A066E4"/>
    <w:rsid w:val="00A07AC9"/>
    <w:rsid w:val="00A12A53"/>
    <w:rsid w:val="00A149D1"/>
    <w:rsid w:val="00A22E32"/>
    <w:rsid w:val="00A23DD2"/>
    <w:rsid w:val="00A2527A"/>
    <w:rsid w:val="00A25769"/>
    <w:rsid w:val="00A2623D"/>
    <w:rsid w:val="00A267BC"/>
    <w:rsid w:val="00A34ECE"/>
    <w:rsid w:val="00A35F9D"/>
    <w:rsid w:val="00A37359"/>
    <w:rsid w:val="00A41F27"/>
    <w:rsid w:val="00A47052"/>
    <w:rsid w:val="00A47F17"/>
    <w:rsid w:val="00A5164F"/>
    <w:rsid w:val="00A51EF1"/>
    <w:rsid w:val="00A54EB3"/>
    <w:rsid w:val="00A56A28"/>
    <w:rsid w:val="00A60EB7"/>
    <w:rsid w:val="00A7624E"/>
    <w:rsid w:val="00A764E5"/>
    <w:rsid w:val="00A83170"/>
    <w:rsid w:val="00A84CC2"/>
    <w:rsid w:val="00A93588"/>
    <w:rsid w:val="00AA0132"/>
    <w:rsid w:val="00AA2985"/>
    <w:rsid w:val="00AB0BFE"/>
    <w:rsid w:val="00AB6455"/>
    <w:rsid w:val="00AB74FB"/>
    <w:rsid w:val="00AC0353"/>
    <w:rsid w:val="00AC2163"/>
    <w:rsid w:val="00AC424C"/>
    <w:rsid w:val="00AD08F8"/>
    <w:rsid w:val="00AD0A95"/>
    <w:rsid w:val="00AD0B96"/>
    <w:rsid w:val="00AD3489"/>
    <w:rsid w:val="00AD35D6"/>
    <w:rsid w:val="00AE4C27"/>
    <w:rsid w:val="00AE538D"/>
    <w:rsid w:val="00AE5DC0"/>
    <w:rsid w:val="00AE6872"/>
    <w:rsid w:val="00AF06CA"/>
    <w:rsid w:val="00AF0816"/>
    <w:rsid w:val="00AF33B9"/>
    <w:rsid w:val="00AF3617"/>
    <w:rsid w:val="00AF3CE3"/>
    <w:rsid w:val="00AF7A20"/>
    <w:rsid w:val="00B01EB2"/>
    <w:rsid w:val="00B07FA0"/>
    <w:rsid w:val="00B16388"/>
    <w:rsid w:val="00B16E39"/>
    <w:rsid w:val="00B21950"/>
    <w:rsid w:val="00B2278C"/>
    <w:rsid w:val="00B25B55"/>
    <w:rsid w:val="00B27B2E"/>
    <w:rsid w:val="00B307D3"/>
    <w:rsid w:val="00B30C8B"/>
    <w:rsid w:val="00B329CC"/>
    <w:rsid w:val="00B334C4"/>
    <w:rsid w:val="00B419F0"/>
    <w:rsid w:val="00B42149"/>
    <w:rsid w:val="00B423C4"/>
    <w:rsid w:val="00B45E47"/>
    <w:rsid w:val="00B47AA3"/>
    <w:rsid w:val="00B47E8B"/>
    <w:rsid w:val="00B50C54"/>
    <w:rsid w:val="00B5392F"/>
    <w:rsid w:val="00B545D1"/>
    <w:rsid w:val="00B6210C"/>
    <w:rsid w:val="00B62F0C"/>
    <w:rsid w:val="00B6418E"/>
    <w:rsid w:val="00B646E2"/>
    <w:rsid w:val="00B65017"/>
    <w:rsid w:val="00B7067A"/>
    <w:rsid w:val="00B70BFF"/>
    <w:rsid w:val="00B86AD0"/>
    <w:rsid w:val="00B96119"/>
    <w:rsid w:val="00B96CB8"/>
    <w:rsid w:val="00BA1CBE"/>
    <w:rsid w:val="00BA3096"/>
    <w:rsid w:val="00BA330E"/>
    <w:rsid w:val="00BA49FB"/>
    <w:rsid w:val="00BA5D3B"/>
    <w:rsid w:val="00BB06A5"/>
    <w:rsid w:val="00BB1DB6"/>
    <w:rsid w:val="00BC0844"/>
    <w:rsid w:val="00BC12D3"/>
    <w:rsid w:val="00BC6E3A"/>
    <w:rsid w:val="00BD0381"/>
    <w:rsid w:val="00BD1586"/>
    <w:rsid w:val="00BD160A"/>
    <w:rsid w:val="00BD175B"/>
    <w:rsid w:val="00BE4EC4"/>
    <w:rsid w:val="00BE7EB1"/>
    <w:rsid w:val="00BF1B43"/>
    <w:rsid w:val="00BF4BEE"/>
    <w:rsid w:val="00BF4EDC"/>
    <w:rsid w:val="00BF535B"/>
    <w:rsid w:val="00C00A62"/>
    <w:rsid w:val="00C017C3"/>
    <w:rsid w:val="00C03C9C"/>
    <w:rsid w:val="00C042E9"/>
    <w:rsid w:val="00C048AC"/>
    <w:rsid w:val="00C05318"/>
    <w:rsid w:val="00C07FC7"/>
    <w:rsid w:val="00C10C55"/>
    <w:rsid w:val="00C2141D"/>
    <w:rsid w:val="00C24EE0"/>
    <w:rsid w:val="00C25F0D"/>
    <w:rsid w:val="00C32764"/>
    <w:rsid w:val="00C3547F"/>
    <w:rsid w:val="00C36C7C"/>
    <w:rsid w:val="00C46D92"/>
    <w:rsid w:val="00C521CF"/>
    <w:rsid w:val="00C55516"/>
    <w:rsid w:val="00C61ABD"/>
    <w:rsid w:val="00C670EE"/>
    <w:rsid w:val="00C67D51"/>
    <w:rsid w:val="00C70ECE"/>
    <w:rsid w:val="00C84D2B"/>
    <w:rsid w:val="00C90979"/>
    <w:rsid w:val="00C925B3"/>
    <w:rsid w:val="00C92892"/>
    <w:rsid w:val="00C95834"/>
    <w:rsid w:val="00C965D2"/>
    <w:rsid w:val="00CA1403"/>
    <w:rsid w:val="00CA326D"/>
    <w:rsid w:val="00CA71A7"/>
    <w:rsid w:val="00CA72E8"/>
    <w:rsid w:val="00CB2022"/>
    <w:rsid w:val="00CB3A23"/>
    <w:rsid w:val="00CB3BAB"/>
    <w:rsid w:val="00CB452D"/>
    <w:rsid w:val="00CB6431"/>
    <w:rsid w:val="00CC6669"/>
    <w:rsid w:val="00CD3BD9"/>
    <w:rsid w:val="00CD3F80"/>
    <w:rsid w:val="00CE3E25"/>
    <w:rsid w:val="00CE4308"/>
    <w:rsid w:val="00CE7367"/>
    <w:rsid w:val="00CF497D"/>
    <w:rsid w:val="00CF759E"/>
    <w:rsid w:val="00D03CAA"/>
    <w:rsid w:val="00D03CD5"/>
    <w:rsid w:val="00D04240"/>
    <w:rsid w:val="00D13CAF"/>
    <w:rsid w:val="00D14B59"/>
    <w:rsid w:val="00D14D7A"/>
    <w:rsid w:val="00D2088B"/>
    <w:rsid w:val="00D23C8C"/>
    <w:rsid w:val="00D34D0D"/>
    <w:rsid w:val="00D4221F"/>
    <w:rsid w:val="00D43055"/>
    <w:rsid w:val="00D43E8D"/>
    <w:rsid w:val="00D52750"/>
    <w:rsid w:val="00D56A5E"/>
    <w:rsid w:val="00D6453A"/>
    <w:rsid w:val="00D651F2"/>
    <w:rsid w:val="00D720E2"/>
    <w:rsid w:val="00D722EE"/>
    <w:rsid w:val="00D74205"/>
    <w:rsid w:val="00D754BC"/>
    <w:rsid w:val="00D80299"/>
    <w:rsid w:val="00D82571"/>
    <w:rsid w:val="00D8310A"/>
    <w:rsid w:val="00D8779A"/>
    <w:rsid w:val="00D902E5"/>
    <w:rsid w:val="00D91290"/>
    <w:rsid w:val="00D959A3"/>
    <w:rsid w:val="00D96296"/>
    <w:rsid w:val="00DA3217"/>
    <w:rsid w:val="00DA48DB"/>
    <w:rsid w:val="00DA5426"/>
    <w:rsid w:val="00DB28D9"/>
    <w:rsid w:val="00DB2E0F"/>
    <w:rsid w:val="00DB3541"/>
    <w:rsid w:val="00DB799E"/>
    <w:rsid w:val="00DC0299"/>
    <w:rsid w:val="00DC46EF"/>
    <w:rsid w:val="00DD3768"/>
    <w:rsid w:val="00DD7733"/>
    <w:rsid w:val="00DE2A88"/>
    <w:rsid w:val="00DE580E"/>
    <w:rsid w:val="00DE6DC7"/>
    <w:rsid w:val="00DF1A72"/>
    <w:rsid w:val="00DF41CC"/>
    <w:rsid w:val="00DF68AE"/>
    <w:rsid w:val="00E01E99"/>
    <w:rsid w:val="00E06B57"/>
    <w:rsid w:val="00E11442"/>
    <w:rsid w:val="00E1249C"/>
    <w:rsid w:val="00E14237"/>
    <w:rsid w:val="00E147E9"/>
    <w:rsid w:val="00E14B98"/>
    <w:rsid w:val="00E15202"/>
    <w:rsid w:val="00E16A2F"/>
    <w:rsid w:val="00E16C61"/>
    <w:rsid w:val="00E17C2C"/>
    <w:rsid w:val="00E24128"/>
    <w:rsid w:val="00E25B7E"/>
    <w:rsid w:val="00E2607D"/>
    <w:rsid w:val="00E26261"/>
    <w:rsid w:val="00E26B35"/>
    <w:rsid w:val="00E32099"/>
    <w:rsid w:val="00E35063"/>
    <w:rsid w:val="00E40098"/>
    <w:rsid w:val="00E412B9"/>
    <w:rsid w:val="00E41BDC"/>
    <w:rsid w:val="00E42266"/>
    <w:rsid w:val="00E454C8"/>
    <w:rsid w:val="00E47149"/>
    <w:rsid w:val="00E51C31"/>
    <w:rsid w:val="00E53068"/>
    <w:rsid w:val="00E54AAD"/>
    <w:rsid w:val="00E5647D"/>
    <w:rsid w:val="00E6353E"/>
    <w:rsid w:val="00E65891"/>
    <w:rsid w:val="00E66935"/>
    <w:rsid w:val="00E67D2D"/>
    <w:rsid w:val="00E70AE1"/>
    <w:rsid w:val="00E710A8"/>
    <w:rsid w:val="00E71236"/>
    <w:rsid w:val="00E723C6"/>
    <w:rsid w:val="00E723EA"/>
    <w:rsid w:val="00E73842"/>
    <w:rsid w:val="00E74412"/>
    <w:rsid w:val="00E75C99"/>
    <w:rsid w:val="00E8006C"/>
    <w:rsid w:val="00E802E4"/>
    <w:rsid w:val="00E87815"/>
    <w:rsid w:val="00E90946"/>
    <w:rsid w:val="00E927F2"/>
    <w:rsid w:val="00E97985"/>
    <w:rsid w:val="00EA1EA9"/>
    <w:rsid w:val="00EA35EB"/>
    <w:rsid w:val="00EA5A44"/>
    <w:rsid w:val="00EA5FF4"/>
    <w:rsid w:val="00EB161A"/>
    <w:rsid w:val="00EC61A3"/>
    <w:rsid w:val="00ED2C65"/>
    <w:rsid w:val="00EE079A"/>
    <w:rsid w:val="00EE112D"/>
    <w:rsid w:val="00EE17F8"/>
    <w:rsid w:val="00EE5BF6"/>
    <w:rsid w:val="00EF02F0"/>
    <w:rsid w:val="00EF1026"/>
    <w:rsid w:val="00EF134E"/>
    <w:rsid w:val="00EF5094"/>
    <w:rsid w:val="00EF63C5"/>
    <w:rsid w:val="00F01C7A"/>
    <w:rsid w:val="00F02CA5"/>
    <w:rsid w:val="00F03D94"/>
    <w:rsid w:val="00F07FD0"/>
    <w:rsid w:val="00F1016F"/>
    <w:rsid w:val="00F1219D"/>
    <w:rsid w:val="00F148BA"/>
    <w:rsid w:val="00F15B2D"/>
    <w:rsid w:val="00F2001F"/>
    <w:rsid w:val="00F2057E"/>
    <w:rsid w:val="00F23492"/>
    <w:rsid w:val="00F252CA"/>
    <w:rsid w:val="00F314F7"/>
    <w:rsid w:val="00F335BE"/>
    <w:rsid w:val="00F35882"/>
    <w:rsid w:val="00F40741"/>
    <w:rsid w:val="00F40A02"/>
    <w:rsid w:val="00F45948"/>
    <w:rsid w:val="00F50352"/>
    <w:rsid w:val="00F51AA7"/>
    <w:rsid w:val="00F55823"/>
    <w:rsid w:val="00F6123A"/>
    <w:rsid w:val="00F61520"/>
    <w:rsid w:val="00F622AF"/>
    <w:rsid w:val="00F64C79"/>
    <w:rsid w:val="00F67113"/>
    <w:rsid w:val="00F6777E"/>
    <w:rsid w:val="00F712FD"/>
    <w:rsid w:val="00F71D95"/>
    <w:rsid w:val="00F71ECA"/>
    <w:rsid w:val="00F72A38"/>
    <w:rsid w:val="00F874CD"/>
    <w:rsid w:val="00F87EB7"/>
    <w:rsid w:val="00F907B1"/>
    <w:rsid w:val="00F91AAE"/>
    <w:rsid w:val="00F93AEF"/>
    <w:rsid w:val="00F958A4"/>
    <w:rsid w:val="00F95CF4"/>
    <w:rsid w:val="00FA0922"/>
    <w:rsid w:val="00FA2815"/>
    <w:rsid w:val="00FA70D7"/>
    <w:rsid w:val="00FB6DCB"/>
    <w:rsid w:val="00FC0E2D"/>
    <w:rsid w:val="00FC5A13"/>
    <w:rsid w:val="00FC67C3"/>
    <w:rsid w:val="00FC69F9"/>
    <w:rsid w:val="00FD2072"/>
    <w:rsid w:val="00FD4D22"/>
    <w:rsid w:val="00FD58E9"/>
    <w:rsid w:val="00FD5D5C"/>
    <w:rsid w:val="00FD700F"/>
    <w:rsid w:val="00FE0D70"/>
    <w:rsid w:val="00FE200B"/>
    <w:rsid w:val="00FE2931"/>
    <w:rsid w:val="00FE7547"/>
    <w:rsid w:val="00FE7DBD"/>
    <w:rsid w:val="00FF0365"/>
    <w:rsid w:val="00FF16D0"/>
    <w:rsid w:val="00FF2246"/>
    <w:rsid w:val="00FF2CE7"/>
    <w:rsid w:val="00FF31E1"/>
    <w:rsid w:val="00FF3F9B"/>
    <w:rsid w:val="708658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9FE19"/>
  <w15:chartTrackingRefBased/>
  <w15:docId w15:val="{6A958FD9-DAA1-427A-B144-7C039FC7B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75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E75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E753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E753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3E753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753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753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753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753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753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E753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E753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E753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3E753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753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753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753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7530"/>
    <w:rPr>
      <w:rFonts w:eastAsiaTheme="majorEastAsia" w:cstheme="majorBidi"/>
      <w:color w:val="272727" w:themeColor="text1" w:themeTint="D8"/>
    </w:rPr>
  </w:style>
  <w:style w:type="paragraph" w:styleId="Title">
    <w:name w:val="Title"/>
    <w:basedOn w:val="Normal"/>
    <w:next w:val="Normal"/>
    <w:link w:val="TitleChar"/>
    <w:uiPriority w:val="10"/>
    <w:qFormat/>
    <w:rsid w:val="003E75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753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75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753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7530"/>
    <w:pPr>
      <w:spacing w:before="160"/>
      <w:jc w:val="center"/>
    </w:pPr>
    <w:rPr>
      <w:i/>
      <w:iCs/>
      <w:color w:val="404040" w:themeColor="text1" w:themeTint="BF"/>
    </w:rPr>
  </w:style>
  <w:style w:type="character" w:customStyle="1" w:styleId="QuoteChar">
    <w:name w:val="Quote Char"/>
    <w:basedOn w:val="DefaultParagraphFont"/>
    <w:link w:val="Quote"/>
    <w:uiPriority w:val="29"/>
    <w:rsid w:val="003E7530"/>
    <w:rPr>
      <w:i/>
      <w:iCs/>
      <w:color w:val="404040" w:themeColor="text1" w:themeTint="BF"/>
    </w:rPr>
  </w:style>
  <w:style w:type="paragraph" w:styleId="ListParagraph">
    <w:name w:val="List Paragraph"/>
    <w:basedOn w:val="Normal"/>
    <w:uiPriority w:val="34"/>
    <w:qFormat/>
    <w:rsid w:val="003E7530"/>
    <w:pPr>
      <w:ind w:left="720"/>
      <w:contextualSpacing/>
    </w:pPr>
  </w:style>
  <w:style w:type="character" w:styleId="IntenseEmphasis">
    <w:name w:val="Intense Emphasis"/>
    <w:basedOn w:val="DefaultParagraphFont"/>
    <w:uiPriority w:val="21"/>
    <w:qFormat/>
    <w:rsid w:val="003E7530"/>
    <w:rPr>
      <w:i/>
      <w:iCs/>
      <w:color w:val="0F4761" w:themeColor="accent1" w:themeShade="BF"/>
    </w:rPr>
  </w:style>
  <w:style w:type="paragraph" w:styleId="IntenseQuote">
    <w:name w:val="Intense Quote"/>
    <w:basedOn w:val="Normal"/>
    <w:next w:val="Normal"/>
    <w:link w:val="IntenseQuoteChar"/>
    <w:uiPriority w:val="30"/>
    <w:qFormat/>
    <w:rsid w:val="003E75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7530"/>
    <w:rPr>
      <w:i/>
      <w:iCs/>
      <w:color w:val="0F4761" w:themeColor="accent1" w:themeShade="BF"/>
    </w:rPr>
  </w:style>
  <w:style w:type="character" w:styleId="IntenseReference">
    <w:name w:val="Intense Reference"/>
    <w:basedOn w:val="DefaultParagraphFont"/>
    <w:uiPriority w:val="32"/>
    <w:qFormat/>
    <w:rsid w:val="003E7530"/>
    <w:rPr>
      <w:b/>
      <w:bCs/>
      <w:smallCaps/>
      <w:color w:val="0F4761" w:themeColor="accent1" w:themeShade="BF"/>
      <w:spacing w:val="5"/>
    </w:rPr>
  </w:style>
  <w:style w:type="character" w:styleId="Hyperlink">
    <w:name w:val="Hyperlink"/>
    <w:basedOn w:val="DefaultParagraphFont"/>
    <w:uiPriority w:val="99"/>
    <w:unhideWhenUsed/>
    <w:rsid w:val="00C10C55"/>
    <w:rPr>
      <w:color w:val="467886" w:themeColor="hyperlink"/>
      <w:u w:val="single"/>
    </w:rPr>
  </w:style>
  <w:style w:type="character" w:styleId="UnresolvedMention">
    <w:name w:val="Unresolved Mention"/>
    <w:basedOn w:val="DefaultParagraphFont"/>
    <w:uiPriority w:val="99"/>
    <w:semiHidden/>
    <w:unhideWhenUsed/>
    <w:rsid w:val="00C10C55"/>
    <w:rPr>
      <w:color w:val="605E5C"/>
      <w:shd w:val="clear" w:color="auto" w:fill="E1DFDD"/>
    </w:rPr>
  </w:style>
  <w:style w:type="character" w:styleId="FollowedHyperlink">
    <w:name w:val="FollowedHyperlink"/>
    <w:basedOn w:val="DefaultParagraphFont"/>
    <w:uiPriority w:val="99"/>
    <w:semiHidden/>
    <w:unhideWhenUsed/>
    <w:rsid w:val="00A07AC9"/>
    <w:rPr>
      <w:color w:val="96607D" w:themeColor="followedHyperlink"/>
      <w:u w:val="single"/>
    </w:rPr>
  </w:style>
  <w:style w:type="table" w:styleId="TableGrid">
    <w:name w:val="Table Grid"/>
    <w:basedOn w:val="TableNormal"/>
    <w:uiPriority w:val="39"/>
    <w:rsid w:val="00AB74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C61ABD"/>
    <w:pPr>
      <w:spacing w:after="0" w:line="240" w:lineRule="auto"/>
    </w:pPr>
  </w:style>
  <w:style w:type="character" w:styleId="CommentReference">
    <w:name w:val="annotation reference"/>
    <w:basedOn w:val="DefaultParagraphFont"/>
    <w:uiPriority w:val="99"/>
    <w:semiHidden/>
    <w:unhideWhenUsed/>
    <w:rsid w:val="009F4798"/>
    <w:rPr>
      <w:sz w:val="16"/>
      <w:szCs w:val="16"/>
    </w:rPr>
  </w:style>
  <w:style w:type="paragraph" w:styleId="CommentText">
    <w:name w:val="annotation text"/>
    <w:basedOn w:val="Normal"/>
    <w:link w:val="CommentTextChar"/>
    <w:uiPriority w:val="99"/>
    <w:unhideWhenUsed/>
    <w:rsid w:val="009F4798"/>
    <w:pPr>
      <w:spacing w:line="240" w:lineRule="auto"/>
    </w:pPr>
    <w:rPr>
      <w:sz w:val="20"/>
      <w:szCs w:val="20"/>
    </w:rPr>
  </w:style>
  <w:style w:type="character" w:customStyle="1" w:styleId="CommentTextChar">
    <w:name w:val="Comment Text Char"/>
    <w:basedOn w:val="DefaultParagraphFont"/>
    <w:link w:val="CommentText"/>
    <w:uiPriority w:val="99"/>
    <w:rsid w:val="009F4798"/>
    <w:rPr>
      <w:sz w:val="20"/>
      <w:szCs w:val="20"/>
    </w:rPr>
  </w:style>
  <w:style w:type="paragraph" w:styleId="CommentSubject">
    <w:name w:val="annotation subject"/>
    <w:basedOn w:val="CommentText"/>
    <w:next w:val="CommentText"/>
    <w:link w:val="CommentSubjectChar"/>
    <w:uiPriority w:val="99"/>
    <w:semiHidden/>
    <w:unhideWhenUsed/>
    <w:rsid w:val="009F4798"/>
    <w:rPr>
      <w:b/>
      <w:bCs/>
    </w:rPr>
  </w:style>
  <w:style w:type="character" w:customStyle="1" w:styleId="CommentSubjectChar">
    <w:name w:val="Comment Subject Char"/>
    <w:basedOn w:val="CommentTextChar"/>
    <w:link w:val="CommentSubject"/>
    <w:uiPriority w:val="99"/>
    <w:semiHidden/>
    <w:rsid w:val="009F4798"/>
    <w:rPr>
      <w:b/>
      <w:bCs/>
      <w:sz w:val="20"/>
      <w:szCs w:val="20"/>
    </w:rPr>
  </w:style>
  <w:style w:type="paragraph" w:customStyle="1" w:styleId="styt3f0vicls">
    <w:name w:val="sty__t3f0vi__cls"/>
    <w:basedOn w:val="Normal"/>
    <w:rsid w:val="00797BA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size">
    <w:name w:val="size"/>
    <w:basedOn w:val="DefaultParagraphFont"/>
    <w:rsid w:val="00797BA1"/>
  </w:style>
  <w:style w:type="paragraph" w:styleId="NormalWeb">
    <w:name w:val="Normal (Web)"/>
    <w:basedOn w:val="Normal"/>
    <w:uiPriority w:val="99"/>
    <w:semiHidden/>
    <w:unhideWhenUsed/>
    <w:rsid w:val="00D651F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TOCHeading">
    <w:name w:val="TOC Heading"/>
    <w:basedOn w:val="Heading1"/>
    <w:next w:val="Normal"/>
    <w:uiPriority w:val="39"/>
    <w:unhideWhenUsed/>
    <w:qFormat/>
    <w:rsid w:val="003A4ADE"/>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3A4ADE"/>
    <w:pPr>
      <w:spacing w:before="360" w:after="0"/>
    </w:pPr>
    <w:rPr>
      <w:rFonts w:asciiTheme="majorHAnsi" w:hAnsiTheme="majorHAnsi"/>
      <w:b/>
      <w:bCs/>
      <w:caps/>
      <w:sz w:val="24"/>
      <w:szCs w:val="24"/>
    </w:rPr>
  </w:style>
  <w:style w:type="paragraph" w:styleId="TOC2">
    <w:name w:val="toc 2"/>
    <w:basedOn w:val="Normal"/>
    <w:next w:val="Normal"/>
    <w:autoRedefine/>
    <w:uiPriority w:val="39"/>
    <w:unhideWhenUsed/>
    <w:rsid w:val="003A4ADE"/>
    <w:pPr>
      <w:spacing w:before="240" w:after="0"/>
    </w:pPr>
    <w:rPr>
      <w:b/>
      <w:bCs/>
      <w:sz w:val="20"/>
      <w:szCs w:val="20"/>
    </w:rPr>
  </w:style>
  <w:style w:type="paragraph" w:styleId="TOC3">
    <w:name w:val="toc 3"/>
    <w:basedOn w:val="Normal"/>
    <w:next w:val="Normal"/>
    <w:autoRedefine/>
    <w:uiPriority w:val="39"/>
    <w:unhideWhenUsed/>
    <w:rsid w:val="003A4ADE"/>
    <w:pPr>
      <w:spacing w:after="0"/>
      <w:ind w:left="220"/>
    </w:pPr>
    <w:rPr>
      <w:sz w:val="20"/>
      <w:szCs w:val="20"/>
    </w:rPr>
  </w:style>
  <w:style w:type="paragraph" w:styleId="TOC4">
    <w:name w:val="toc 4"/>
    <w:basedOn w:val="Normal"/>
    <w:next w:val="Normal"/>
    <w:autoRedefine/>
    <w:uiPriority w:val="39"/>
    <w:unhideWhenUsed/>
    <w:rsid w:val="008B3794"/>
    <w:pPr>
      <w:spacing w:after="0"/>
      <w:ind w:left="440"/>
    </w:pPr>
    <w:rPr>
      <w:sz w:val="20"/>
      <w:szCs w:val="20"/>
    </w:rPr>
  </w:style>
  <w:style w:type="paragraph" w:styleId="TOC5">
    <w:name w:val="toc 5"/>
    <w:basedOn w:val="Normal"/>
    <w:next w:val="Normal"/>
    <w:autoRedefine/>
    <w:uiPriority w:val="39"/>
    <w:unhideWhenUsed/>
    <w:rsid w:val="008B3794"/>
    <w:pPr>
      <w:spacing w:after="0"/>
      <w:ind w:left="660"/>
    </w:pPr>
    <w:rPr>
      <w:sz w:val="20"/>
      <w:szCs w:val="20"/>
    </w:rPr>
  </w:style>
  <w:style w:type="paragraph" w:styleId="TOC6">
    <w:name w:val="toc 6"/>
    <w:basedOn w:val="Normal"/>
    <w:next w:val="Normal"/>
    <w:autoRedefine/>
    <w:uiPriority w:val="39"/>
    <w:unhideWhenUsed/>
    <w:rsid w:val="008B3794"/>
    <w:pPr>
      <w:spacing w:after="0"/>
      <w:ind w:left="880"/>
    </w:pPr>
    <w:rPr>
      <w:sz w:val="20"/>
      <w:szCs w:val="20"/>
    </w:rPr>
  </w:style>
  <w:style w:type="paragraph" w:styleId="TOC7">
    <w:name w:val="toc 7"/>
    <w:basedOn w:val="Normal"/>
    <w:next w:val="Normal"/>
    <w:autoRedefine/>
    <w:uiPriority w:val="39"/>
    <w:unhideWhenUsed/>
    <w:rsid w:val="008B3794"/>
    <w:pPr>
      <w:spacing w:after="0"/>
      <w:ind w:left="1100"/>
    </w:pPr>
    <w:rPr>
      <w:sz w:val="20"/>
      <w:szCs w:val="20"/>
    </w:rPr>
  </w:style>
  <w:style w:type="paragraph" w:styleId="TOC8">
    <w:name w:val="toc 8"/>
    <w:basedOn w:val="Normal"/>
    <w:next w:val="Normal"/>
    <w:autoRedefine/>
    <w:uiPriority w:val="39"/>
    <w:unhideWhenUsed/>
    <w:rsid w:val="008B3794"/>
    <w:pPr>
      <w:spacing w:after="0"/>
      <w:ind w:left="1320"/>
    </w:pPr>
    <w:rPr>
      <w:sz w:val="20"/>
      <w:szCs w:val="20"/>
    </w:rPr>
  </w:style>
  <w:style w:type="paragraph" w:styleId="TOC9">
    <w:name w:val="toc 9"/>
    <w:basedOn w:val="Normal"/>
    <w:next w:val="Normal"/>
    <w:autoRedefine/>
    <w:uiPriority w:val="39"/>
    <w:unhideWhenUsed/>
    <w:rsid w:val="008B3794"/>
    <w:pPr>
      <w:spacing w:after="0"/>
      <w:ind w:left="1540"/>
    </w:pPr>
    <w:rPr>
      <w:sz w:val="20"/>
      <w:szCs w:val="20"/>
    </w:rPr>
  </w:style>
  <w:style w:type="paragraph" w:styleId="Header">
    <w:name w:val="header"/>
    <w:basedOn w:val="Normal"/>
    <w:link w:val="HeaderChar"/>
    <w:uiPriority w:val="99"/>
    <w:unhideWhenUsed/>
    <w:rsid w:val="007B12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122F"/>
  </w:style>
  <w:style w:type="paragraph" w:styleId="Footer">
    <w:name w:val="footer"/>
    <w:basedOn w:val="Normal"/>
    <w:link w:val="FooterChar"/>
    <w:uiPriority w:val="99"/>
    <w:unhideWhenUsed/>
    <w:rsid w:val="007B12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12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98886">
      <w:bodyDiv w:val="1"/>
      <w:marLeft w:val="0"/>
      <w:marRight w:val="0"/>
      <w:marTop w:val="0"/>
      <w:marBottom w:val="0"/>
      <w:divBdr>
        <w:top w:val="none" w:sz="0" w:space="0" w:color="auto"/>
        <w:left w:val="none" w:sz="0" w:space="0" w:color="auto"/>
        <w:bottom w:val="none" w:sz="0" w:space="0" w:color="auto"/>
        <w:right w:val="none" w:sz="0" w:space="0" w:color="auto"/>
      </w:divBdr>
    </w:div>
    <w:div w:id="64497213">
      <w:bodyDiv w:val="1"/>
      <w:marLeft w:val="0"/>
      <w:marRight w:val="0"/>
      <w:marTop w:val="0"/>
      <w:marBottom w:val="0"/>
      <w:divBdr>
        <w:top w:val="none" w:sz="0" w:space="0" w:color="auto"/>
        <w:left w:val="none" w:sz="0" w:space="0" w:color="auto"/>
        <w:bottom w:val="none" w:sz="0" w:space="0" w:color="auto"/>
        <w:right w:val="none" w:sz="0" w:space="0" w:color="auto"/>
      </w:divBdr>
    </w:div>
    <w:div w:id="84958524">
      <w:bodyDiv w:val="1"/>
      <w:marLeft w:val="0"/>
      <w:marRight w:val="0"/>
      <w:marTop w:val="0"/>
      <w:marBottom w:val="0"/>
      <w:divBdr>
        <w:top w:val="none" w:sz="0" w:space="0" w:color="auto"/>
        <w:left w:val="none" w:sz="0" w:space="0" w:color="auto"/>
        <w:bottom w:val="none" w:sz="0" w:space="0" w:color="auto"/>
        <w:right w:val="none" w:sz="0" w:space="0" w:color="auto"/>
      </w:divBdr>
    </w:div>
    <w:div w:id="93599124">
      <w:bodyDiv w:val="1"/>
      <w:marLeft w:val="0"/>
      <w:marRight w:val="0"/>
      <w:marTop w:val="0"/>
      <w:marBottom w:val="0"/>
      <w:divBdr>
        <w:top w:val="none" w:sz="0" w:space="0" w:color="auto"/>
        <w:left w:val="none" w:sz="0" w:space="0" w:color="auto"/>
        <w:bottom w:val="none" w:sz="0" w:space="0" w:color="auto"/>
        <w:right w:val="none" w:sz="0" w:space="0" w:color="auto"/>
      </w:divBdr>
    </w:div>
    <w:div w:id="106241731">
      <w:bodyDiv w:val="1"/>
      <w:marLeft w:val="0"/>
      <w:marRight w:val="0"/>
      <w:marTop w:val="0"/>
      <w:marBottom w:val="0"/>
      <w:divBdr>
        <w:top w:val="none" w:sz="0" w:space="0" w:color="auto"/>
        <w:left w:val="none" w:sz="0" w:space="0" w:color="auto"/>
        <w:bottom w:val="none" w:sz="0" w:space="0" w:color="auto"/>
        <w:right w:val="none" w:sz="0" w:space="0" w:color="auto"/>
      </w:divBdr>
      <w:divsChild>
        <w:div w:id="1403874830">
          <w:marLeft w:val="0"/>
          <w:marRight w:val="0"/>
          <w:marTop w:val="0"/>
          <w:marBottom w:val="300"/>
          <w:divBdr>
            <w:top w:val="none" w:sz="0" w:space="0" w:color="auto"/>
            <w:left w:val="none" w:sz="0" w:space="0" w:color="auto"/>
            <w:bottom w:val="none" w:sz="0" w:space="0" w:color="auto"/>
            <w:right w:val="none" w:sz="0" w:space="0" w:color="auto"/>
          </w:divBdr>
          <w:divsChild>
            <w:div w:id="253100524">
              <w:marLeft w:val="0"/>
              <w:marRight w:val="0"/>
              <w:marTop w:val="0"/>
              <w:marBottom w:val="0"/>
              <w:divBdr>
                <w:top w:val="none" w:sz="0" w:space="0" w:color="auto"/>
                <w:left w:val="none" w:sz="0" w:space="0" w:color="auto"/>
                <w:bottom w:val="none" w:sz="0" w:space="0" w:color="auto"/>
                <w:right w:val="none" w:sz="0" w:space="0" w:color="auto"/>
              </w:divBdr>
            </w:div>
          </w:divsChild>
        </w:div>
        <w:div w:id="36046943">
          <w:marLeft w:val="0"/>
          <w:marRight w:val="0"/>
          <w:marTop w:val="0"/>
          <w:marBottom w:val="300"/>
          <w:divBdr>
            <w:top w:val="none" w:sz="0" w:space="0" w:color="auto"/>
            <w:left w:val="none" w:sz="0" w:space="0" w:color="auto"/>
            <w:bottom w:val="none" w:sz="0" w:space="0" w:color="auto"/>
            <w:right w:val="none" w:sz="0" w:space="0" w:color="auto"/>
          </w:divBdr>
          <w:divsChild>
            <w:div w:id="1066536430">
              <w:marLeft w:val="0"/>
              <w:marRight w:val="0"/>
              <w:marTop w:val="0"/>
              <w:marBottom w:val="0"/>
              <w:divBdr>
                <w:top w:val="none" w:sz="0" w:space="0" w:color="auto"/>
                <w:left w:val="none" w:sz="0" w:space="0" w:color="auto"/>
                <w:bottom w:val="none" w:sz="0" w:space="0" w:color="auto"/>
                <w:right w:val="none" w:sz="0" w:space="0" w:color="auto"/>
              </w:divBdr>
            </w:div>
          </w:divsChild>
        </w:div>
        <w:div w:id="887957964">
          <w:marLeft w:val="0"/>
          <w:marRight w:val="0"/>
          <w:marTop w:val="0"/>
          <w:marBottom w:val="300"/>
          <w:divBdr>
            <w:top w:val="none" w:sz="0" w:space="0" w:color="auto"/>
            <w:left w:val="none" w:sz="0" w:space="0" w:color="auto"/>
            <w:bottom w:val="none" w:sz="0" w:space="0" w:color="auto"/>
            <w:right w:val="none" w:sz="0" w:space="0" w:color="auto"/>
          </w:divBdr>
          <w:divsChild>
            <w:div w:id="70124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3992">
      <w:bodyDiv w:val="1"/>
      <w:marLeft w:val="0"/>
      <w:marRight w:val="0"/>
      <w:marTop w:val="0"/>
      <w:marBottom w:val="0"/>
      <w:divBdr>
        <w:top w:val="none" w:sz="0" w:space="0" w:color="auto"/>
        <w:left w:val="none" w:sz="0" w:space="0" w:color="auto"/>
        <w:bottom w:val="none" w:sz="0" w:space="0" w:color="auto"/>
        <w:right w:val="none" w:sz="0" w:space="0" w:color="auto"/>
      </w:divBdr>
    </w:div>
    <w:div w:id="127214172">
      <w:bodyDiv w:val="1"/>
      <w:marLeft w:val="0"/>
      <w:marRight w:val="0"/>
      <w:marTop w:val="0"/>
      <w:marBottom w:val="0"/>
      <w:divBdr>
        <w:top w:val="none" w:sz="0" w:space="0" w:color="auto"/>
        <w:left w:val="none" w:sz="0" w:space="0" w:color="auto"/>
        <w:bottom w:val="none" w:sz="0" w:space="0" w:color="auto"/>
        <w:right w:val="none" w:sz="0" w:space="0" w:color="auto"/>
      </w:divBdr>
    </w:div>
    <w:div w:id="201748656">
      <w:bodyDiv w:val="1"/>
      <w:marLeft w:val="0"/>
      <w:marRight w:val="0"/>
      <w:marTop w:val="0"/>
      <w:marBottom w:val="0"/>
      <w:divBdr>
        <w:top w:val="none" w:sz="0" w:space="0" w:color="auto"/>
        <w:left w:val="none" w:sz="0" w:space="0" w:color="auto"/>
        <w:bottom w:val="none" w:sz="0" w:space="0" w:color="auto"/>
        <w:right w:val="none" w:sz="0" w:space="0" w:color="auto"/>
      </w:divBdr>
    </w:div>
    <w:div w:id="206143274">
      <w:bodyDiv w:val="1"/>
      <w:marLeft w:val="0"/>
      <w:marRight w:val="0"/>
      <w:marTop w:val="0"/>
      <w:marBottom w:val="0"/>
      <w:divBdr>
        <w:top w:val="none" w:sz="0" w:space="0" w:color="auto"/>
        <w:left w:val="none" w:sz="0" w:space="0" w:color="auto"/>
        <w:bottom w:val="none" w:sz="0" w:space="0" w:color="auto"/>
        <w:right w:val="none" w:sz="0" w:space="0" w:color="auto"/>
      </w:divBdr>
    </w:div>
    <w:div w:id="328335845">
      <w:bodyDiv w:val="1"/>
      <w:marLeft w:val="0"/>
      <w:marRight w:val="0"/>
      <w:marTop w:val="0"/>
      <w:marBottom w:val="0"/>
      <w:divBdr>
        <w:top w:val="none" w:sz="0" w:space="0" w:color="auto"/>
        <w:left w:val="none" w:sz="0" w:space="0" w:color="auto"/>
        <w:bottom w:val="none" w:sz="0" w:space="0" w:color="auto"/>
        <w:right w:val="none" w:sz="0" w:space="0" w:color="auto"/>
      </w:divBdr>
      <w:divsChild>
        <w:div w:id="1375613903">
          <w:marLeft w:val="547"/>
          <w:marRight w:val="0"/>
          <w:marTop w:val="0"/>
          <w:marBottom w:val="120"/>
          <w:divBdr>
            <w:top w:val="none" w:sz="0" w:space="0" w:color="auto"/>
            <w:left w:val="none" w:sz="0" w:space="0" w:color="auto"/>
            <w:bottom w:val="none" w:sz="0" w:space="0" w:color="auto"/>
            <w:right w:val="none" w:sz="0" w:space="0" w:color="auto"/>
          </w:divBdr>
        </w:div>
        <w:div w:id="82998668">
          <w:marLeft w:val="547"/>
          <w:marRight w:val="0"/>
          <w:marTop w:val="0"/>
          <w:marBottom w:val="120"/>
          <w:divBdr>
            <w:top w:val="none" w:sz="0" w:space="0" w:color="auto"/>
            <w:left w:val="none" w:sz="0" w:space="0" w:color="auto"/>
            <w:bottom w:val="none" w:sz="0" w:space="0" w:color="auto"/>
            <w:right w:val="none" w:sz="0" w:space="0" w:color="auto"/>
          </w:divBdr>
        </w:div>
        <w:div w:id="1464230057">
          <w:marLeft w:val="547"/>
          <w:marRight w:val="0"/>
          <w:marTop w:val="0"/>
          <w:marBottom w:val="120"/>
          <w:divBdr>
            <w:top w:val="none" w:sz="0" w:space="0" w:color="auto"/>
            <w:left w:val="none" w:sz="0" w:space="0" w:color="auto"/>
            <w:bottom w:val="none" w:sz="0" w:space="0" w:color="auto"/>
            <w:right w:val="none" w:sz="0" w:space="0" w:color="auto"/>
          </w:divBdr>
        </w:div>
        <w:div w:id="327944442">
          <w:marLeft w:val="547"/>
          <w:marRight w:val="0"/>
          <w:marTop w:val="0"/>
          <w:marBottom w:val="120"/>
          <w:divBdr>
            <w:top w:val="none" w:sz="0" w:space="0" w:color="auto"/>
            <w:left w:val="none" w:sz="0" w:space="0" w:color="auto"/>
            <w:bottom w:val="none" w:sz="0" w:space="0" w:color="auto"/>
            <w:right w:val="none" w:sz="0" w:space="0" w:color="auto"/>
          </w:divBdr>
        </w:div>
        <w:div w:id="362439741">
          <w:marLeft w:val="547"/>
          <w:marRight w:val="0"/>
          <w:marTop w:val="0"/>
          <w:marBottom w:val="120"/>
          <w:divBdr>
            <w:top w:val="none" w:sz="0" w:space="0" w:color="auto"/>
            <w:left w:val="none" w:sz="0" w:space="0" w:color="auto"/>
            <w:bottom w:val="none" w:sz="0" w:space="0" w:color="auto"/>
            <w:right w:val="none" w:sz="0" w:space="0" w:color="auto"/>
          </w:divBdr>
        </w:div>
        <w:div w:id="2007708246">
          <w:marLeft w:val="547"/>
          <w:marRight w:val="0"/>
          <w:marTop w:val="0"/>
          <w:marBottom w:val="120"/>
          <w:divBdr>
            <w:top w:val="none" w:sz="0" w:space="0" w:color="auto"/>
            <w:left w:val="none" w:sz="0" w:space="0" w:color="auto"/>
            <w:bottom w:val="none" w:sz="0" w:space="0" w:color="auto"/>
            <w:right w:val="none" w:sz="0" w:space="0" w:color="auto"/>
          </w:divBdr>
        </w:div>
        <w:div w:id="480775219">
          <w:marLeft w:val="547"/>
          <w:marRight w:val="0"/>
          <w:marTop w:val="0"/>
          <w:marBottom w:val="120"/>
          <w:divBdr>
            <w:top w:val="none" w:sz="0" w:space="0" w:color="auto"/>
            <w:left w:val="none" w:sz="0" w:space="0" w:color="auto"/>
            <w:bottom w:val="none" w:sz="0" w:space="0" w:color="auto"/>
            <w:right w:val="none" w:sz="0" w:space="0" w:color="auto"/>
          </w:divBdr>
        </w:div>
      </w:divsChild>
    </w:div>
    <w:div w:id="333386715">
      <w:bodyDiv w:val="1"/>
      <w:marLeft w:val="0"/>
      <w:marRight w:val="0"/>
      <w:marTop w:val="0"/>
      <w:marBottom w:val="0"/>
      <w:divBdr>
        <w:top w:val="none" w:sz="0" w:space="0" w:color="auto"/>
        <w:left w:val="none" w:sz="0" w:space="0" w:color="auto"/>
        <w:bottom w:val="none" w:sz="0" w:space="0" w:color="auto"/>
        <w:right w:val="none" w:sz="0" w:space="0" w:color="auto"/>
      </w:divBdr>
    </w:div>
    <w:div w:id="333917377">
      <w:bodyDiv w:val="1"/>
      <w:marLeft w:val="0"/>
      <w:marRight w:val="0"/>
      <w:marTop w:val="0"/>
      <w:marBottom w:val="0"/>
      <w:divBdr>
        <w:top w:val="none" w:sz="0" w:space="0" w:color="auto"/>
        <w:left w:val="none" w:sz="0" w:space="0" w:color="auto"/>
        <w:bottom w:val="none" w:sz="0" w:space="0" w:color="auto"/>
        <w:right w:val="none" w:sz="0" w:space="0" w:color="auto"/>
      </w:divBdr>
    </w:div>
    <w:div w:id="386299072">
      <w:bodyDiv w:val="1"/>
      <w:marLeft w:val="0"/>
      <w:marRight w:val="0"/>
      <w:marTop w:val="0"/>
      <w:marBottom w:val="0"/>
      <w:divBdr>
        <w:top w:val="none" w:sz="0" w:space="0" w:color="auto"/>
        <w:left w:val="none" w:sz="0" w:space="0" w:color="auto"/>
        <w:bottom w:val="none" w:sz="0" w:space="0" w:color="auto"/>
        <w:right w:val="none" w:sz="0" w:space="0" w:color="auto"/>
      </w:divBdr>
    </w:div>
    <w:div w:id="393360812">
      <w:bodyDiv w:val="1"/>
      <w:marLeft w:val="0"/>
      <w:marRight w:val="0"/>
      <w:marTop w:val="0"/>
      <w:marBottom w:val="0"/>
      <w:divBdr>
        <w:top w:val="none" w:sz="0" w:space="0" w:color="auto"/>
        <w:left w:val="none" w:sz="0" w:space="0" w:color="auto"/>
        <w:bottom w:val="none" w:sz="0" w:space="0" w:color="auto"/>
        <w:right w:val="none" w:sz="0" w:space="0" w:color="auto"/>
      </w:divBdr>
    </w:div>
    <w:div w:id="398292242">
      <w:bodyDiv w:val="1"/>
      <w:marLeft w:val="0"/>
      <w:marRight w:val="0"/>
      <w:marTop w:val="0"/>
      <w:marBottom w:val="0"/>
      <w:divBdr>
        <w:top w:val="none" w:sz="0" w:space="0" w:color="auto"/>
        <w:left w:val="none" w:sz="0" w:space="0" w:color="auto"/>
        <w:bottom w:val="none" w:sz="0" w:space="0" w:color="auto"/>
        <w:right w:val="none" w:sz="0" w:space="0" w:color="auto"/>
      </w:divBdr>
    </w:div>
    <w:div w:id="410812216">
      <w:bodyDiv w:val="1"/>
      <w:marLeft w:val="0"/>
      <w:marRight w:val="0"/>
      <w:marTop w:val="0"/>
      <w:marBottom w:val="0"/>
      <w:divBdr>
        <w:top w:val="none" w:sz="0" w:space="0" w:color="auto"/>
        <w:left w:val="none" w:sz="0" w:space="0" w:color="auto"/>
        <w:bottom w:val="none" w:sz="0" w:space="0" w:color="auto"/>
        <w:right w:val="none" w:sz="0" w:space="0" w:color="auto"/>
      </w:divBdr>
    </w:div>
    <w:div w:id="419761465">
      <w:bodyDiv w:val="1"/>
      <w:marLeft w:val="0"/>
      <w:marRight w:val="0"/>
      <w:marTop w:val="0"/>
      <w:marBottom w:val="0"/>
      <w:divBdr>
        <w:top w:val="none" w:sz="0" w:space="0" w:color="auto"/>
        <w:left w:val="none" w:sz="0" w:space="0" w:color="auto"/>
        <w:bottom w:val="none" w:sz="0" w:space="0" w:color="auto"/>
        <w:right w:val="none" w:sz="0" w:space="0" w:color="auto"/>
      </w:divBdr>
      <w:divsChild>
        <w:div w:id="1384939056">
          <w:marLeft w:val="0"/>
          <w:marRight w:val="0"/>
          <w:marTop w:val="0"/>
          <w:marBottom w:val="300"/>
          <w:divBdr>
            <w:top w:val="none" w:sz="0" w:space="0" w:color="auto"/>
            <w:left w:val="none" w:sz="0" w:space="0" w:color="auto"/>
            <w:bottom w:val="none" w:sz="0" w:space="0" w:color="auto"/>
            <w:right w:val="none" w:sz="0" w:space="0" w:color="auto"/>
          </w:divBdr>
          <w:divsChild>
            <w:div w:id="2029409872">
              <w:marLeft w:val="0"/>
              <w:marRight w:val="0"/>
              <w:marTop w:val="0"/>
              <w:marBottom w:val="0"/>
              <w:divBdr>
                <w:top w:val="none" w:sz="0" w:space="0" w:color="auto"/>
                <w:left w:val="none" w:sz="0" w:space="0" w:color="auto"/>
                <w:bottom w:val="none" w:sz="0" w:space="0" w:color="auto"/>
                <w:right w:val="none" w:sz="0" w:space="0" w:color="auto"/>
              </w:divBdr>
            </w:div>
          </w:divsChild>
        </w:div>
        <w:div w:id="1235699488">
          <w:marLeft w:val="0"/>
          <w:marRight w:val="0"/>
          <w:marTop w:val="0"/>
          <w:marBottom w:val="300"/>
          <w:divBdr>
            <w:top w:val="none" w:sz="0" w:space="0" w:color="auto"/>
            <w:left w:val="none" w:sz="0" w:space="0" w:color="auto"/>
            <w:bottom w:val="none" w:sz="0" w:space="0" w:color="auto"/>
            <w:right w:val="none" w:sz="0" w:space="0" w:color="auto"/>
          </w:divBdr>
          <w:divsChild>
            <w:div w:id="847066258">
              <w:marLeft w:val="0"/>
              <w:marRight w:val="0"/>
              <w:marTop w:val="0"/>
              <w:marBottom w:val="0"/>
              <w:divBdr>
                <w:top w:val="none" w:sz="0" w:space="0" w:color="auto"/>
                <w:left w:val="none" w:sz="0" w:space="0" w:color="auto"/>
                <w:bottom w:val="none" w:sz="0" w:space="0" w:color="auto"/>
                <w:right w:val="none" w:sz="0" w:space="0" w:color="auto"/>
              </w:divBdr>
            </w:div>
          </w:divsChild>
        </w:div>
        <w:div w:id="568345535">
          <w:marLeft w:val="0"/>
          <w:marRight w:val="0"/>
          <w:marTop w:val="0"/>
          <w:marBottom w:val="300"/>
          <w:divBdr>
            <w:top w:val="none" w:sz="0" w:space="0" w:color="auto"/>
            <w:left w:val="none" w:sz="0" w:space="0" w:color="auto"/>
            <w:bottom w:val="none" w:sz="0" w:space="0" w:color="auto"/>
            <w:right w:val="none" w:sz="0" w:space="0" w:color="auto"/>
          </w:divBdr>
          <w:divsChild>
            <w:div w:id="51192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1246">
      <w:bodyDiv w:val="1"/>
      <w:marLeft w:val="0"/>
      <w:marRight w:val="0"/>
      <w:marTop w:val="0"/>
      <w:marBottom w:val="0"/>
      <w:divBdr>
        <w:top w:val="none" w:sz="0" w:space="0" w:color="auto"/>
        <w:left w:val="none" w:sz="0" w:space="0" w:color="auto"/>
        <w:bottom w:val="none" w:sz="0" w:space="0" w:color="auto"/>
        <w:right w:val="none" w:sz="0" w:space="0" w:color="auto"/>
      </w:divBdr>
    </w:div>
    <w:div w:id="441270400">
      <w:bodyDiv w:val="1"/>
      <w:marLeft w:val="0"/>
      <w:marRight w:val="0"/>
      <w:marTop w:val="0"/>
      <w:marBottom w:val="0"/>
      <w:divBdr>
        <w:top w:val="none" w:sz="0" w:space="0" w:color="auto"/>
        <w:left w:val="none" w:sz="0" w:space="0" w:color="auto"/>
        <w:bottom w:val="none" w:sz="0" w:space="0" w:color="auto"/>
        <w:right w:val="none" w:sz="0" w:space="0" w:color="auto"/>
      </w:divBdr>
    </w:div>
    <w:div w:id="444692886">
      <w:bodyDiv w:val="1"/>
      <w:marLeft w:val="0"/>
      <w:marRight w:val="0"/>
      <w:marTop w:val="0"/>
      <w:marBottom w:val="0"/>
      <w:divBdr>
        <w:top w:val="none" w:sz="0" w:space="0" w:color="auto"/>
        <w:left w:val="none" w:sz="0" w:space="0" w:color="auto"/>
        <w:bottom w:val="none" w:sz="0" w:space="0" w:color="auto"/>
        <w:right w:val="none" w:sz="0" w:space="0" w:color="auto"/>
      </w:divBdr>
    </w:div>
    <w:div w:id="474297554">
      <w:bodyDiv w:val="1"/>
      <w:marLeft w:val="0"/>
      <w:marRight w:val="0"/>
      <w:marTop w:val="0"/>
      <w:marBottom w:val="0"/>
      <w:divBdr>
        <w:top w:val="none" w:sz="0" w:space="0" w:color="auto"/>
        <w:left w:val="none" w:sz="0" w:space="0" w:color="auto"/>
        <w:bottom w:val="none" w:sz="0" w:space="0" w:color="auto"/>
        <w:right w:val="none" w:sz="0" w:space="0" w:color="auto"/>
      </w:divBdr>
    </w:div>
    <w:div w:id="475293964">
      <w:bodyDiv w:val="1"/>
      <w:marLeft w:val="0"/>
      <w:marRight w:val="0"/>
      <w:marTop w:val="0"/>
      <w:marBottom w:val="0"/>
      <w:divBdr>
        <w:top w:val="none" w:sz="0" w:space="0" w:color="auto"/>
        <w:left w:val="none" w:sz="0" w:space="0" w:color="auto"/>
        <w:bottom w:val="none" w:sz="0" w:space="0" w:color="auto"/>
        <w:right w:val="none" w:sz="0" w:space="0" w:color="auto"/>
      </w:divBdr>
      <w:divsChild>
        <w:div w:id="1807317064">
          <w:marLeft w:val="360"/>
          <w:marRight w:val="0"/>
          <w:marTop w:val="0"/>
          <w:marBottom w:val="0"/>
          <w:divBdr>
            <w:top w:val="none" w:sz="0" w:space="0" w:color="auto"/>
            <w:left w:val="none" w:sz="0" w:space="0" w:color="auto"/>
            <w:bottom w:val="none" w:sz="0" w:space="0" w:color="auto"/>
            <w:right w:val="none" w:sz="0" w:space="0" w:color="auto"/>
          </w:divBdr>
        </w:div>
        <w:div w:id="165749214">
          <w:marLeft w:val="360"/>
          <w:marRight w:val="0"/>
          <w:marTop w:val="0"/>
          <w:marBottom w:val="0"/>
          <w:divBdr>
            <w:top w:val="none" w:sz="0" w:space="0" w:color="auto"/>
            <w:left w:val="none" w:sz="0" w:space="0" w:color="auto"/>
            <w:bottom w:val="none" w:sz="0" w:space="0" w:color="auto"/>
            <w:right w:val="none" w:sz="0" w:space="0" w:color="auto"/>
          </w:divBdr>
        </w:div>
        <w:div w:id="1096899132">
          <w:marLeft w:val="360"/>
          <w:marRight w:val="0"/>
          <w:marTop w:val="0"/>
          <w:marBottom w:val="0"/>
          <w:divBdr>
            <w:top w:val="none" w:sz="0" w:space="0" w:color="auto"/>
            <w:left w:val="none" w:sz="0" w:space="0" w:color="auto"/>
            <w:bottom w:val="none" w:sz="0" w:space="0" w:color="auto"/>
            <w:right w:val="none" w:sz="0" w:space="0" w:color="auto"/>
          </w:divBdr>
        </w:div>
        <w:div w:id="1042442146">
          <w:marLeft w:val="360"/>
          <w:marRight w:val="0"/>
          <w:marTop w:val="0"/>
          <w:marBottom w:val="0"/>
          <w:divBdr>
            <w:top w:val="none" w:sz="0" w:space="0" w:color="auto"/>
            <w:left w:val="none" w:sz="0" w:space="0" w:color="auto"/>
            <w:bottom w:val="none" w:sz="0" w:space="0" w:color="auto"/>
            <w:right w:val="none" w:sz="0" w:space="0" w:color="auto"/>
          </w:divBdr>
        </w:div>
        <w:div w:id="690300275">
          <w:marLeft w:val="360"/>
          <w:marRight w:val="0"/>
          <w:marTop w:val="0"/>
          <w:marBottom w:val="0"/>
          <w:divBdr>
            <w:top w:val="none" w:sz="0" w:space="0" w:color="auto"/>
            <w:left w:val="none" w:sz="0" w:space="0" w:color="auto"/>
            <w:bottom w:val="none" w:sz="0" w:space="0" w:color="auto"/>
            <w:right w:val="none" w:sz="0" w:space="0" w:color="auto"/>
          </w:divBdr>
        </w:div>
        <w:div w:id="6564220">
          <w:marLeft w:val="360"/>
          <w:marRight w:val="0"/>
          <w:marTop w:val="0"/>
          <w:marBottom w:val="0"/>
          <w:divBdr>
            <w:top w:val="none" w:sz="0" w:space="0" w:color="auto"/>
            <w:left w:val="none" w:sz="0" w:space="0" w:color="auto"/>
            <w:bottom w:val="none" w:sz="0" w:space="0" w:color="auto"/>
            <w:right w:val="none" w:sz="0" w:space="0" w:color="auto"/>
          </w:divBdr>
        </w:div>
      </w:divsChild>
    </w:div>
    <w:div w:id="477891097">
      <w:bodyDiv w:val="1"/>
      <w:marLeft w:val="0"/>
      <w:marRight w:val="0"/>
      <w:marTop w:val="0"/>
      <w:marBottom w:val="0"/>
      <w:divBdr>
        <w:top w:val="none" w:sz="0" w:space="0" w:color="auto"/>
        <w:left w:val="none" w:sz="0" w:space="0" w:color="auto"/>
        <w:bottom w:val="none" w:sz="0" w:space="0" w:color="auto"/>
        <w:right w:val="none" w:sz="0" w:space="0" w:color="auto"/>
      </w:divBdr>
    </w:div>
    <w:div w:id="484787268">
      <w:bodyDiv w:val="1"/>
      <w:marLeft w:val="0"/>
      <w:marRight w:val="0"/>
      <w:marTop w:val="0"/>
      <w:marBottom w:val="0"/>
      <w:divBdr>
        <w:top w:val="none" w:sz="0" w:space="0" w:color="auto"/>
        <w:left w:val="none" w:sz="0" w:space="0" w:color="auto"/>
        <w:bottom w:val="none" w:sz="0" w:space="0" w:color="auto"/>
        <w:right w:val="none" w:sz="0" w:space="0" w:color="auto"/>
      </w:divBdr>
    </w:div>
    <w:div w:id="503587811">
      <w:bodyDiv w:val="1"/>
      <w:marLeft w:val="0"/>
      <w:marRight w:val="0"/>
      <w:marTop w:val="0"/>
      <w:marBottom w:val="0"/>
      <w:divBdr>
        <w:top w:val="none" w:sz="0" w:space="0" w:color="auto"/>
        <w:left w:val="none" w:sz="0" w:space="0" w:color="auto"/>
        <w:bottom w:val="none" w:sz="0" w:space="0" w:color="auto"/>
        <w:right w:val="none" w:sz="0" w:space="0" w:color="auto"/>
      </w:divBdr>
    </w:div>
    <w:div w:id="533464285">
      <w:bodyDiv w:val="1"/>
      <w:marLeft w:val="0"/>
      <w:marRight w:val="0"/>
      <w:marTop w:val="0"/>
      <w:marBottom w:val="0"/>
      <w:divBdr>
        <w:top w:val="none" w:sz="0" w:space="0" w:color="auto"/>
        <w:left w:val="none" w:sz="0" w:space="0" w:color="auto"/>
        <w:bottom w:val="none" w:sz="0" w:space="0" w:color="auto"/>
        <w:right w:val="none" w:sz="0" w:space="0" w:color="auto"/>
      </w:divBdr>
    </w:div>
    <w:div w:id="537163775">
      <w:bodyDiv w:val="1"/>
      <w:marLeft w:val="0"/>
      <w:marRight w:val="0"/>
      <w:marTop w:val="0"/>
      <w:marBottom w:val="0"/>
      <w:divBdr>
        <w:top w:val="none" w:sz="0" w:space="0" w:color="auto"/>
        <w:left w:val="none" w:sz="0" w:space="0" w:color="auto"/>
        <w:bottom w:val="none" w:sz="0" w:space="0" w:color="auto"/>
        <w:right w:val="none" w:sz="0" w:space="0" w:color="auto"/>
      </w:divBdr>
    </w:div>
    <w:div w:id="538276689">
      <w:bodyDiv w:val="1"/>
      <w:marLeft w:val="0"/>
      <w:marRight w:val="0"/>
      <w:marTop w:val="0"/>
      <w:marBottom w:val="0"/>
      <w:divBdr>
        <w:top w:val="none" w:sz="0" w:space="0" w:color="auto"/>
        <w:left w:val="none" w:sz="0" w:space="0" w:color="auto"/>
        <w:bottom w:val="none" w:sz="0" w:space="0" w:color="auto"/>
        <w:right w:val="none" w:sz="0" w:space="0" w:color="auto"/>
      </w:divBdr>
    </w:div>
    <w:div w:id="571814549">
      <w:bodyDiv w:val="1"/>
      <w:marLeft w:val="0"/>
      <w:marRight w:val="0"/>
      <w:marTop w:val="0"/>
      <w:marBottom w:val="0"/>
      <w:divBdr>
        <w:top w:val="none" w:sz="0" w:space="0" w:color="auto"/>
        <w:left w:val="none" w:sz="0" w:space="0" w:color="auto"/>
        <w:bottom w:val="none" w:sz="0" w:space="0" w:color="auto"/>
        <w:right w:val="none" w:sz="0" w:space="0" w:color="auto"/>
      </w:divBdr>
    </w:div>
    <w:div w:id="580524209">
      <w:bodyDiv w:val="1"/>
      <w:marLeft w:val="0"/>
      <w:marRight w:val="0"/>
      <w:marTop w:val="0"/>
      <w:marBottom w:val="0"/>
      <w:divBdr>
        <w:top w:val="none" w:sz="0" w:space="0" w:color="auto"/>
        <w:left w:val="none" w:sz="0" w:space="0" w:color="auto"/>
        <w:bottom w:val="none" w:sz="0" w:space="0" w:color="auto"/>
        <w:right w:val="none" w:sz="0" w:space="0" w:color="auto"/>
      </w:divBdr>
    </w:div>
    <w:div w:id="607085802">
      <w:bodyDiv w:val="1"/>
      <w:marLeft w:val="0"/>
      <w:marRight w:val="0"/>
      <w:marTop w:val="0"/>
      <w:marBottom w:val="0"/>
      <w:divBdr>
        <w:top w:val="none" w:sz="0" w:space="0" w:color="auto"/>
        <w:left w:val="none" w:sz="0" w:space="0" w:color="auto"/>
        <w:bottom w:val="none" w:sz="0" w:space="0" w:color="auto"/>
        <w:right w:val="none" w:sz="0" w:space="0" w:color="auto"/>
      </w:divBdr>
    </w:div>
    <w:div w:id="607858549">
      <w:bodyDiv w:val="1"/>
      <w:marLeft w:val="0"/>
      <w:marRight w:val="0"/>
      <w:marTop w:val="0"/>
      <w:marBottom w:val="0"/>
      <w:divBdr>
        <w:top w:val="none" w:sz="0" w:space="0" w:color="auto"/>
        <w:left w:val="none" w:sz="0" w:space="0" w:color="auto"/>
        <w:bottom w:val="none" w:sz="0" w:space="0" w:color="auto"/>
        <w:right w:val="none" w:sz="0" w:space="0" w:color="auto"/>
      </w:divBdr>
    </w:div>
    <w:div w:id="616063721">
      <w:bodyDiv w:val="1"/>
      <w:marLeft w:val="0"/>
      <w:marRight w:val="0"/>
      <w:marTop w:val="0"/>
      <w:marBottom w:val="0"/>
      <w:divBdr>
        <w:top w:val="none" w:sz="0" w:space="0" w:color="auto"/>
        <w:left w:val="none" w:sz="0" w:space="0" w:color="auto"/>
        <w:bottom w:val="none" w:sz="0" w:space="0" w:color="auto"/>
        <w:right w:val="none" w:sz="0" w:space="0" w:color="auto"/>
      </w:divBdr>
    </w:div>
    <w:div w:id="679746833">
      <w:bodyDiv w:val="1"/>
      <w:marLeft w:val="0"/>
      <w:marRight w:val="0"/>
      <w:marTop w:val="0"/>
      <w:marBottom w:val="0"/>
      <w:divBdr>
        <w:top w:val="none" w:sz="0" w:space="0" w:color="auto"/>
        <w:left w:val="none" w:sz="0" w:space="0" w:color="auto"/>
        <w:bottom w:val="none" w:sz="0" w:space="0" w:color="auto"/>
        <w:right w:val="none" w:sz="0" w:space="0" w:color="auto"/>
      </w:divBdr>
    </w:div>
    <w:div w:id="689264702">
      <w:bodyDiv w:val="1"/>
      <w:marLeft w:val="0"/>
      <w:marRight w:val="0"/>
      <w:marTop w:val="0"/>
      <w:marBottom w:val="0"/>
      <w:divBdr>
        <w:top w:val="none" w:sz="0" w:space="0" w:color="auto"/>
        <w:left w:val="none" w:sz="0" w:space="0" w:color="auto"/>
        <w:bottom w:val="none" w:sz="0" w:space="0" w:color="auto"/>
        <w:right w:val="none" w:sz="0" w:space="0" w:color="auto"/>
      </w:divBdr>
    </w:div>
    <w:div w:id="715852432">
      <w:bodyDiv w:val="1"/>
      <w:marLeft w:val="0"/>
      <w:marRight w:val="0"/>
      <w:marTop w:val="0"/>
      <w:marBottom w:val="0"/>
      <w:divBdr>
        <w:top w:val="none" w:sz="0" w:space="0" w:color="auto"/>
        <w:left w:val="none" w:sz="0" w:space="0" w:color="auto"/>
        <w:bottom w:val="none" w:sz="0" w:space="0" w:color="auto"/>
        <w:right w:val="none" w:sz="0" w:space="0" w:color="auto"/>
      </w:divBdr>
    </w:div>
    <w:div w:id="798958735">
      <w:bodyDiv w:val="1"/>
      <w:marLeft w:val="0"/>
      <w:marRight w:val="0"/>
      <w:marTop w:val="0"/>
      <w:marBottom w:val="0"/>
      <w:divBdr>
        <w:top w:val="none" w:sz="0" w:space="0" w:color="auto"/>
        <w:left w:val="none" w:sz="0" w:space="0" w:color="auto"/>
        <w:bottom w:val="none" w:sz="0" w:space="0" w:color="auto"/>
        <w:right w:val="none" w:sz="0" w:space="0" w:color="auto"/>
      </w:divBdr>
    </w:div>
    <w:div w:id="852458492">
      <w:bodyDiv w:val="1"/>
      <w:marLeft w:val="0"/>
      <w:marRight w:val="0"/>
      <w:marTop w:val="0"/>
      <w:marBottom w:val="0"/>
      <w:divBdr>
        <w:top w:val="none" w:sz="0" w:space="0" w:color="auto"/>
        <w:left w:val="none" w:sz="0" w:space="0" w:color="auto"/>
        <w:bottom w:val="none" w:sz="0" w:space="0" w:color="auto"/>
        <w:right w:val="none" w:sz="0" w:space="0" w:color="auto"/>
      </w:divBdr>
    </w:div>
    <w:div w:id="858467910">
      <w:bodyDiv w:val="1"/>
      <w:marLeft w:val="0"/>
      <w:marRight w:val="0"/>
      <w:marTop w:val="0"/>
      <w:marBottom w:val="0"/>
      <w:divBdr>
        <w:top w:val="none" w:sz="0" w:space="0" w:color="auto"/>
        <w:left w:val="none" w:sz="0" w:space="0" w:color="auto"/>
        <w:bottom w:val="none" w:sz="0" w:space="0" w:color="auto"/>
        <w:right w:val="none" w:sz="0" w:space="0" w:color="auto"/>
      </w:divBdr>
    </w:div>
    <w:div w:id="858855628">
      <w:bodyDiv w:val="1"/>
      <w:marLeft w:val="0"/>
      <w:marRight w:val="0"/>
      <w:marTop w:val="0"/>
      <w:marBottom w:val="0"/>
      <w:divBdr>
        <w:top w:val="none" w:sz="0" w:space="0" w:color="auto"/>
        <w:left w:val="none" w:sz="0" w:space="0" w:color="auto"/>
        <w:bottom w:val="none" w:sz="0" w:space="0" w:color="auto"/>
        <w:right w:val="none" w:sz="0" w:space="0" w:color="auto"/>
      </w:divBdr>
    </w:div>
    <w:div w:id="979648678">
      <w:bodyDiv w:val="1"/>
      <w:marLeft w:val="0"/>
      <w:marRight w:val="0"/>
      <w:marTop w:val="0"/>
      <w:marBottom w:val="0"/>
      <w:divBdr>
        <w:top w:val="none" w:sz="0" w:space="0" w:color="auto"/>
        <w:left w:val="none" w:sz="0" w:space="0" w:color="auto"/>
        <w:bottom w:val="none" w:sz="0" w:space="0" w:color="auto"/>
        <w:right w:val="none" w:sz="0" w:space="0" w:color="auto"/>
      </w:divBdr>
    </w:div>
    <w:div w:id="1015693294">
      <w:bodyDiv w:val="1"/>
      <w:marLeft w:val="0"/>
      <w:marRight w:val="0"/>
      <w:marTop w:val="0"/>
      <w:marBottom w:val="0"/>
      <w:divBdr>
        <w:top w:val="none" w:sz="0" w:space="0" w:color="auto"/>
        <w:left w:val="none" w:sz="0" w:space="0" w:color="auto"/>
        <w:bottom w:val="none" w:sz="0" w:space="0" w:color="auto"/>
        <w:right w:val="none" w:sz="0" w:space="0" w:color="auto"/>
      </w:divBdr>
    </w:div>
    <w:div w:id="1026062631">
      <w:bodyDiv w:val="1"/>
      <w:marLeft w:val="0"/>
      <w:marRight w:val="0"/>
      <w:marTop w:val="0"/>
      <w:marBottom w:val="0"/>
      <w:divBdr>
        <w:top w:val="none" w:sz="0" w:space="0" w:color="auto"/>
        <w:left w:val="none" w:sz="0" w:space="0" w:color="auto"/>
        <w:bottom w:val="none" w:sz="0" w:space="0" w:color="auto"/>
        <w:right w:val="none" w:sz="0" w:space="0" w:color="auto"/>
      </w:divBdr>
    </w:div>
    <w:div w:id="1049574384">
      <w:bodyDiv w:val="1"/>
      <w:marLeft w:val="0"/>
      <w:marRight w:val="0"/>
      <w:marTop w:val="0"/>
      <w:marBottom w:val="0"/>
      <w:divBdr>
        <w:top w:val="none" w:sz="0" w:space="0" w:color="auto"/>
        <w:left w:val="none" w:sz="0" w:space="0" w:color="auto"/>
        <w:bottom w:val="none" w:sz="0" w:space="0" w:color="auto"/>
        <w:right w:val="none" w:sz="0" w:space="0" w:color="auto"/>
      </w:divBdr>
    </w:div>
    <w:div w:id="1107388306">
      <w:bodyDiv w:val="1"/>
      <w:marLeft w:val="0"/>
      <w:marRight w:val="0"/>
      <w:marTop w:val="0"/>
      <w:marBottom w:val="0"/>
      <w:divBdr>
        <w:top w:val="none" w:sz="0" w:space="0" w:color="auto"/>
        <w:left w:val="none" w:sz="0" w:space="0" w:color="auto"/>
        <w:bottom w:val="none" w:sz="0" w:space="0" w:color="auto"/>
        <w:right w:val="none" w:sz="0" w:space="0" w:color="auto"/>
      </w:divBdr>
    </w:div>
    <w:div w:id="1190297522">
      <w:bodyDiv w:val="1"/>
      <w:marLeft w:val="0"/>
      <w:marRight w:val="0"/>
      <w:marTop w:val="0"/>
      <w:marBottom w:val="0"/>
      <w:divBdr>
        <w:top w:val="none" w:sz="0" w:space="0" w:color="auto"/>
        <w:left w:val="none" w:sz="0" w:space="0" w:color="auto"/>
        <w:bottom w:val="none" w:sz="0" w:space="0" w:color="auto"/>
        <w:right w:val="none" w:sz="0" w:space="0" w:color="auto"/>
      </w:divBdr>
    </w:div>
    <w:div w:id="1254820597">
      <w:bodyDiv w:val="1"/>
      <w:marLeft w:val="0"/>
      <w:marRight w:val="0"/>
      <w:marTop w:val="0"/>
      <w:marBottom w:val="0"/>
      <w:divBdr>
        <w:top w:val="none" w:sz="0" w:space="0" w:color="auto"/>
        <w:left w:val="none" w:sz="0" w:space="0" w:color="auto"/>
        <w:bottom w:val="none" w:sz="0" w:space="0" w:color="auto"/>
        <w:right w:val="none" w:sz="0" w:space="0" w:color="auto"/>
      </w:divBdr>
    </w:div>
    <w:div w:id="1265570753">
      <w:bodyDiv w:val="1"/>
      <w:marLeft w:val="0"/>
      <w:marRight w:val="0"/>
      <w:marTop w:val="0"/>
      <w:marBottom w:val="0"/>
      <w:divBdr>
        <w:top w:val="none" w:sz="0" w:space="0" w:color="auto"/>
        <w:left w:val="none" w:sz="0" w:space="0" w:color="auto"/>
        <w:bottom w:val="none" w:sz="0" w:space="0" w:color="auto"/>
        <w:right w:val="none" w:sz="0" w:space="0" w:color="auto"/>
      </w:divBdr>
      <w:divsChild>
        <w:div w:id="2051219246">
          <w:marLeft w:val="360"/>
          <w:marRight w:val="0"/>
          <w:marTop w:val="200"/>
          <w:marBottom w:val="0"/>
          <w:divBdr>
            <w:top w:val="none" w:sz="0" w:space="0" w:color="auto"/>
            <w:left w:val="none" w:sz="0" w:space="0" w:color="auto"/>
            <w:bottom w:val="none" w:sz="0" w:space="0" w:color="auto"/>
            <w:right w:val="none" w:sz="0" w:space="0" w:color="auto"/>
          </w:divBdr>
        </w:div>
      </w:divsChild>
    </w:div>
    <w:div w:id="1297297207">
      <w:bodyDiv w:val="1"/>
      <w:marLeft w:val="0"/>
      <w:marRight w:val="0"/>
      <w:marTop w:val="0"/>
      <w:marBottom w:val="0"/>
      <w:divBdr>
        <w:top w:val="none" w:sz="0" w:space="0" w:color="auto"/>
        <w:left w:val="none" w:sz="0" w:space="0" w:color="auto"/>
        <w:bottom w:val="none" w:sz="0" w:space="0" w:color="auto"/>
        <w:right w:val="none" w:sz="0" w:space="0" w:color="auto"/>
      </w:divBdr>
    </w:div>
    <w:div w:id="1305038105">
      <w:bodyDiv w:val="1"/>
      <w:marLeft w:val="0"/>
      <w:marRight w:val="0"/>
      <w:marTop w:val="0"/>
      <w:marBottom w:val="0"/>
      <w:divBdr>
        <w:top w:val="none" w:sz="0" w:space="0" w:color="auto"/>
        <w:left w:val="none" w:sz="0" w:space="0" w:color="auto"/>
        <w:bottom w:val="none" w:sz="0" w:space="0" w:color="auto"/>
        <w:right w:val="none" w:sz="0" w:space="0" w:color="auto"/>
      </w:divBdr>
    </w:div>
    <w:div w:id="1308317860">
      <w:bodyDiv w:val="1"/>
      <w:marLeft w:val="0"/>
      <w:marRight w:val="0"/>
      <w:marTop w:val="0"/>
      <w:marBottom w:val="0"/>
      <w:divBdr>
        <w:top w:val="none" w:sz="0" w:space="0" w:color="auto"/>
        <w:left w:val="none" w:sz="0" w:space="0" w:color="auto"/>
        <w:bottom w:val="none" w:sz="0" w:space="0" w:color="auto"/>
        <w:right w:val="none" w:sz="0" w:space="0" w:color="auto"/>
      </w:divBdr>
    </w:div>
    <w:div w:id="1311591536">
      <w:bodyDiv w:val="1"/>
      <w:marLeft w:val="0"/>
      <w:marRight w:val="0"/>
      <w:marTop w:val="0"/>
      <w:marBottom w:val="0"/>
      <w:divBdr>
        <w:top w:val="none" w:sz="0" w:space="0" w:color="auto"/>
        <w:left w:val="none" w:sz="0" w:space="0" w:color="auto"/>
        <w:bottom w:val="none" w:sz="0" w:space="0" w:color="auto"/>
        <w:right w:val="none" w:sz="0" w:space="0" w:color="auto"/>
      </w:divBdr>
    </w:div>
    <w:div w:id="1336105222">
      <w:bodyDiv w:val="1"/>
      <w:marLeft w:val="0"/>
      <w:marRight w:val="0"/>
      <w:marTop w:val="0"/>
      <w:marBottom w:val="0"/>
      <w:divBdr>
        <w:top w:val="none" w:sz="0" w:space="0" w:color="auto"/>
        <w:left w:val="none" w:sz="0" w:space="0" w:color="auto"/>
        <w:bottom w:val="none" w:sz="0" w:space="0" w:color="auto"/>
        <w:right w:val="none" w:sz="0" w:space="0" w:color="auto"/>
      </w:divBdr>
    </w:div>
    <w:div w:id="1352877174">
      <w:bodyDiv w:val="1"/>
      <w:marLeft w:val="0"/>
      <w:marRight w:val="0"/>
      <w:marTop w:val="0"/>
      <w:marBottom w:val="0"/>
      <w:divBdr>
        <w:top w:val="none" w:sz="0" w:space="0" w:color="auto"/>
        <w:left w:val="none" w:sz="0" w:space="0" w:color="auto"/>
        <w:bottom w:val="none" w:sz="0" w:space="0" w:color="auto"/>
        <w:right w:val="none" w:sz="0" w:space="0" w:color="auto"/>
      </w:divBdr>
    </w:div>
    <w:div w:id="1355231666">
      <w:bodyDiv w:val="1"/>
      <w:marLeft w:val="0"/>
      <w:marRight w:val="0"/>
      <w:marTop w:val="0"/>
      <w:marBottom w:val="0"/>
      <w:divBdr>
        <w:top w:val="none" w:sz="0" w:space="0" w:color="auto"/>
        <w:left w:val="none" w:sz="0" w:space="0" w:color="auto"/>
        <w:bottom w:val="none" w:sz="0" w:space="0" w:color="auto"/>
        <w:right w:val="none" w:sz="0" w:space="0" w:color="auto"/>
      </w:divBdr>
    </w:div>
    <w:div w:id="1409770993">
      <w:bodyDiv w:val="1"/>
      <w:marLeft w:val="0"/>
      <w:marRight w:val="0"/>
      <w:marTop w:val="0"/>
      <w:marBottom w:val="0"/>
      <w:divBdr>
        <w:top w:val="none" w:sz="0" w:space="0" w:color="auto"/>
        <w:left w:val="none" w:sz="0" w:space="0" w:color="auto"/>
        <w:bottom w:val="none" w:sz="0" w:space="0" w:color="auto"/>
        <w:right w:val="none" w:sz="0" w:space="0" w:color="auto"/>
      </w:divBdr>
    </w:div>
    <w:div w:id="1472677548">
      <w:bodyDiv w:val="1"/>
      <w:marLeft w:val="0"/>
      <w:marRight w:val="0"/>
      <w:marTop w:val="0"/>
      <w:marBottom w:val="0"/>
      <w:divBdr>
        <w:top w:val="none" w:sz="0" w:space="0" w:color="auto"/>
        <w:left w:val="none" w:sz="0" w:space="0" w:color="auto"/>
        <w:bottom w:val="none" w:sz="0" w:space="0" w:color="auto"/>
        <w:right w:val="none" w:sz="0" w:space="0" w:color="auto"/>
      </w:divBdr>
    </w:div>
    <w:div w:id="1475945923">
      <w:bodyDiv w:val="1"/>
      <w:marLeft w:val="0"/>
      <w:marRight w:val="0"/>
      <w:marTop w:val="0"/>
      <w:marBottom w:val="0"/>
      <w:divBdr>
        <w:top w:val="none" w:sz="0" w:space="0" w:color="auto"/>
        <w:left w:val="none" w:sz="0" w:space="0" w:color="auto"/>
        <w:bottom w:val="none" w:sz="0" w:space="0" w:color="auto"/>
        <w:right w:val="none" w:sz="0" w:space="0" w:color="auto"/>
      </w:divBdr>
    </w:div>
    <w:div w:id="1513910290">
      <w:bodyDiv w:val="1"/>
      <w:marLeft w:val="0"/>
      <w:marRight w:val="0"/>
      <w:marTop w:val="0"/>
      <w:marBottom w:val="0"/>
      <w:divBdr>
        <w:top w:val="none" w:sz="0" w:space="0" w:color="auto"/>
        <w:left w:val="none" w:sz="0" w:space="0" w:color="auto"/>
        <w:bottom w:val="none" w:sz="0" w:space="0" w:color="auto"/>
        <w:right w:val="none" w:sz="0" w:space="0" w:color="auto"/>
      </w:divBdr>
    </w:div>
    <w:div w:id="1523087292">
      <w:bodyDiv w:val="1"/>
      <w:marLeft w:val="0"/>
      <w:marRight w:val="0"/>
      <w:marTop w:val="0"/>
      <w:marBottom w:val="0"/>
      <w:divBdr>
        <w:top w:val="none" w:sz="0" w:space="0" w:color="auto"/>
        <w:left w:val="none" w:sz="0" w:space="0" w:color="auto"/>
        <w:bottom w:val="none" w:sz="0" w:space="0" w:color="auto"/>
        <w:right w:val="none" w:sz="0" w:space="0" w:color="auto"/>
      </w:divBdr>
    </w:div>
    <w:div w:id="1525635087">
      <w:bodyDiv w:val="1"/>
      <w:marLeft w:val="0"/>
      <w:marRight w:val="0"/>
      <w:marTop w:val="0"/>
      <w:marBottom w:val="0"/>
      <w:divBdr>
        <w:top w:val="none" w:sz="0" w:space="0" w:color="auto"/>
        <w:left w:val="none" w:sz="0" w:space="0" w:color="auto"/>
        <w:bottom w:val="none" w:sz="0" w:space="0" w:color="auto"/>
        <w:right w:val="none" w:sz="0" w:space="0" w:color="auto"/>
      </w:divBdr>
    </w:div>
    <w:div w:id="1544563217">
      <w:bodyDiv w:val="1"/>
      <w:marLeft w:val="0"/>
      <w:marRight w:val="0"/>
      <w:marTop w:val="0"/>
      <w:marBottom w:val="0"/>
      <w:divBdr>
        <w:top w:val="none" w:sz="0" w:space="0" w:color="auto"/>
        <w:left w:val="none" w:sz="0" w:space="0" w:color="auto"/>
        <w:bottom w:val="none" w:sz="0" w:space="0" w:color="auto"/>
        <w:right w:val="none" w:sz="0" w:space="0" w:color="auto"/>
      </w:divBdr>
    </w:div>
    <w:div w:id="1584486163">
      <w:bodyDiv w:val="1"/>
      <w:marLeft w:val="0"/>
      <w:marRight w:val="0"/>
      <w:marTop w:val="0"/>
      <w:marBottom w:val="0"/>
      <w:divBdr>
        <w:top w:val="none" w:sz="0" w:space="0" w:color="auto"/>
        <w:left w:val="none" w:sz="0" w:space="0" w:color="auto"/>
        <w:bottom w:val="none" w:sz="0" w:space="0" w:color="auto"/>
        <w:right w:val="none" w:sz="0" w:space="0" w:color="auto"/>
      </w:divBdr>
    </w:div>
    <w:div w:id="1601254251">
      <w:bodyDiv w:val="1"/>
      <w:marLeft w:val="0"/>
      <w:marRight w:val="0"/>
      <w:marTop w:val="0"/>
      <w:marBottom w:val="0"/>
      <w:divBdr>
        <w:top w:val="none" w:sz="0" w:space="0" w:color="auto"/>
        <w:left w:val="none" w:sz="0" w:space="0" w:color="auto"/>
        <w:bottom w:val="none" w:sz="0" w:space="0" w:color="auto"/>
        <w:right w:val="none" w:sz="0" w:space="0" w:color="auto"/>
      </w:divBdr>
    </w:div>
    <w:div w:id="1605261102">
      <w:bodyDiv w:val="1"/>
      <w:marLeft w:val="0"/>
      <w:marRight w:val="0"/>
      <w:marTop w:val="0"/>
      <w:marBottom w:val="0"/>
      <w:divBdr>
        <w:top w:val="none" w:sz="0" w:space="0" w:color="auto"/>
        <w:left w:val="none" w:sz="0" w:space="0" w:color="auto"/>
        <w:bottom w:val="none" w:sz="0" w:space="0" w:color="auto"/>
        <w:right w:val="none" w:sz="0" w:space="0" w:color="auto"/>
      </w:divBdr>
      <w:divsChild>
        <w:div w:id="1485077352">
          <w:marLeft w:val="446"/>
          <w:marRight w:val="0"/>
          <w:marTop w:val="0"/>
          <w:marBottom w:val="0"/>
          <w:divBdr>
            <w:top w:val="none" w:sz="0" w:space="0" w:color="auto"/>
            <w:left w:val="none" w:sz="0" w:space="0" w:color="auto"/>
            <w:bottom w:val="none" w:sz="0" w:space="0" w:color="auto"/>
            <w:right w:val="none" w:sz="0" w:space="0" w:color="auto"/>
          </w:divBdr>
        </w:div>
      </w:divsChild>
    </w:div>
    <w:div w:id="1665359333">
      <w:bodyDiv w:val="1"/>
      <w:marLeft w:val="0"/>
      <w:marRight w:val="0"/>
      <w:marTop w:val="0"/>
      <w:marBottom w:val="0"/>
      <w:divBdr>
        <w:top w:val="none" w:sz="0" w:space="0" w:color="auto"/>
        <w:left w:val="none" w:sz="0" w:space="0" w:color="auto"/>
        <w:bottom w:val="none" w:sz="0" w:space="0" w:color="auto"/>
        <w:right w:val="none" w:sz="0" w:space="0" w:color="auto"/>
      </w:divBdr>
    </w:div>
    <w:div w:id="1708023213">
      <w:bodyDiv w:val="1"/>
      <w:marLeft w:val="0"/>
      <w:marRight w:val="0"/>
      <w:marTop w:val="0"/>
      <w:marBottom w:val="0"/>
      <w:divBdr>
        <w:top w:val="none" w:sz="0" w:space="0" w:color="auto"/>
        <w:left w:val="none" w:sz="0" w:space="0" w:color="auto"/>
        <w:bottom w:val="none" w:sz="0" w:space="0" w:color="auto"/>
        <w:right w:val="none" w:sz="0" w:space="0" w:color="auto"/>
      </w:divBdr>
    </w:div>
    <w:div w:id="1710257294">
      <w:bodyDiv w:val="1"/>
      <w:marLeft w:val="0"/>
      <w:marRight w:val="0"/>
      <w:marTop w:val="0"/>
      <w:marBottom w:val="0"/>
      <w:divBdr>
        <w:top w:val="none" w:sz="0" w:space="0" w:color="auto"/>
        <w:left w:val="none" w:sz="0" w:space="0" w:color="auto"/>
        <w:bottom w:val="none" w:sz="0" w:space="0" w:color="auto"/>
        <w:right w:val="none" w:sz="0" w:space="0" w:color="auto"/>
      </w:divBdr>
    </w:div>
    <w:div w:id="1734036791">
      <w:bodyDiv w:val="1"/>
      <w:marLeft w:val="0"/>
      <w:marRight w:val="0"/>
      <w:marTop w:val="0"/>
      <w:marBottom w:val="0"/>
      <w:divBdr>
        <w:top w:val="none" w:sz="0" w:space="0" w:color="auto"/>
        <w:left w:val="none" w:sz="0" w:space="0" w:color="auto"/>
        <w:bottom w:val="none" w:sz="0" w:space="0" w:color="auto"/>
        <w:right w:val="none" w:sz="0" w:space="0" w:color="auto"/>
      </w:divBdr>
    </w:div>
    <w:div w:id="1734161294">
      <w:bodyDiv w:val="1"/>
      <w:marLeft w:val="0"/>
      <w:marRight w:val="0"/>
      <w:marTop w:val="0"/>
      <w:marBottom w:val="0"/>
      <w:divBdr>
        <w:top w:val="none" w:sz="0" w:space="0" w:color="auto"/>
        <w:left w:val="none" w:sz="0" w:space="0" w:color="auto"/>
        <w:bottom w:val="none" w:sz="0" w:space="0" w:color="auto"/>
        <w:right w:val="none" w:sz="0" w:space="0" w:color="auto"/>
      </w:divBdr>
    </w:div>
    <w:div w:id="1790971642">
      <w:bodyDiv w:val="1"/>
      <w:marLeft w:val="0"/>
      <w:marRight w:val="0"/>
      <w:marTop w:val="0"/>
      <w:marBottom w:val="0"/>
      <w:divBdr>
        <w:top w:val="none" w:sz="0" w:space="0" w:color="auto"/>
        <w:left w:val="none" w:sz="0" w:space="0" w:color="auto"/>
        <w:bottom w:val="none" w:sz="0" w:space="0" w:color="auto"/>
        <w:right w:val="none" w:sz="0" w:space="0" w:color="auto"/>
      </w:divBdr>
    </w:div>
    <w:div w:id="1792820826">
      <w:bodyDiv w:val="1"/>
      <w:marLeft w:val="0"/>
      <w:marRight w:val="0"/>
      <w:marTop w:val="0"/>
      <w:marBottom w:val="0"/>
      <w:divBdr>
        <w:top w:val="none" w:sz="0" w:space="0" w:color="auto"/>
        <w:left w:val="none" w:sz="0" w:space="0" w:color="auto"/>
        <w:bottom w:val="none" w:sz="0" w:space="0" w:color="auto"/>
        <w:right w:val="none" w:sz="0" w:space="0" w:color="auto"/>
      </w:divBdr>
    </w:div>
    <w:div w:id="1803377737">
      <w:bodyDiv w:val="1"/>
      <w:marLeft w:val="0"/>
      <w:marRight w:val="0"/>
      <w:marTop w:val="0"/>
      <w:marBottom w:val="0"/>
      <w:divBdr>
        <w:top w:val="none" w:sz="0" w:space="0" w:color="auto"/>
        <w:left w:val="none" w:sz="0" w:space="0" w:color="auto"/>
        <w:bottom w:val="none" w:sz="0" w:space="0" w:color="auto"/>
        <w:right w:val="none" w:sz="0" w:space="0" w:color="auto"/>
      </w:divBdr>
    </w:div>
    <w:div w:id="1821268936">
      <w:bodyDiv w:val="1"/>
      <w:marLeft w:val="0"/>
      <w:marRight w:val="0"/>
      <w:marTop w:val="0"/>
      <w:marBottom w:val="0"/>
      <w:divBdr>
        <w:top w:val="none" w:sz="0" w:space="0" w:color="auto"/>
        <w:left w:val="none" w:sz="0" w:space="0" w:color="auto"/>
        <w:bottom w:val="none" w:sz="0" w:space="0" w:color="auto"/>
        <w:right w:val="none" w:sz="0" w:space="0" w:color="auto"/>
      </w:divBdr>
    </w:div>
    <w:div w:id="1843667797">
      <w:bodyDiv w:val="1"/>
      <w:marLeft w:val="0"/>
      <w:marRight w:val="0"/>
      <w:marTop w:val="0"/>
      <w:marBottom w:val="0"/>
      <w:divBdr>
        <w:top w:val="none" w:sz="0" w:space="0" w:color="auto"/>
        <w:left w:val="none" w:sz="0" w:space="0" w:color="auto"/>
        <w:bottom w:val="none" w:sz="0" w:space="0" w:color="auto"/>
        <w:right w:val="none" w:sz="0" w:space="0" w:color="auto"/>
      </w:divBdr>
    </w:div>
    <w:div w:id="1856580285">
      <w:bodyDiv w:val="1"/>
      <w:marLeft w:val="0"/>
      <w:marRight w:val="0"/>
      <w:marTop w:val="0"/>
      <w:marBottom w:val="0"/>
      <w:divBdr>
        <w:top w:val="none" w:sz="0" w:space="0" w:color="auto"/>
        <w:left w:val="none" w:sz="0" w:space="0" w:color="auto"/>
        <w:bottom w:val="none" w:sz="0" w:space="0" w:color="auto"/>
        <w:right w:val="none" w:sz="0" w:space="0" w:color="auto"/>
      </w:divBdr>
    </w:div>
    <w:div w:id="1860510108">
      <w:bodyDiv w:val="1"/>
      <w:marLeft w:val="0"/>
      <w:marRight w:val="0"/>
      <w:marTop w:val="0"/>
      <w:marBottom w:val="0"/>
      <w:divBdr>
        <w:top w:val="none" w:sz="0" w:space="0" w:color="auto"/>
        <w:left w:val="none" w:sz="0" w:space="0" w:color="auto"/>
        <w:bottom w:val="none" w:sz="0" w:space="0" w:color="auto"/>
        <w:right w:val="none" w:sz="0" w:space="0" w:color="auto"/>
      </w:divBdr>
    </w:div>
    <w:div w:id="1904680646">
      <w:bodyDiv w:val="1"/>
      <w:marLeft w:val="0"/>
      <w:marRight w:val="0"/>
      <w:marTop w:val="0"/>
      <w:marBottom w:val="0"/>
      <w:divBdr>
        <w:top w:val="none" w:sz="0" w:space="0" w:color="auto"/>
        <w:left w:val="none" w:sz="0" w:space="0" w:color="auto"/>
        <w:bottom w:val="none" w:sz="0" w:space="0" w:color="auto"/>
        <w:right w:val="none" w:sz="0" w:space="0" w:color="auto"/>
      </w:divBdr>
    </w:div>
    <w:div w:id="1914200498">
      <w:bodyDiv w:val="1"/>
      <w:marLeft w:val="0"/>
      <w:marRight w:val="0"/>
      <w:marTop w:val="0"/>
      <w:marBottom w:val="0"/>
      <w:divBdr>
        <w:top w:val="none" w:sz="0" w:space="0" w:color="auto"/>
        <w:left w:val="none" w:sz="0" w:space="0" w:color="auto"/>
        <w:bottom w:val="none" w:sz="0" w:space="0" w:color="auto"/>
        <w:right w:val="none" w:sz="0" w:space="0" w:color="auto"/>
      </w:divBdr>
    </w:div>
    <w:div w:id="1917208279">
      <w:bodyDiv w:val="1"/>
      <w:marLeft w:val="0"/>
      <w:marRight w:val="0"/>
      <w:marTop w:val="0"/>
      <w:marBottom w:val="0"/>
      <w:divBdr>
        <w:top w:val="none" w:sz="0" w:space="0" w:color="auto"/>
        <w:left w:val="none" w:sz="0" w:space="0" w:color="auto"/>
        <w:bottom w:val="none" w:sz="0" w:space="0" w:color="auto"/>
        <w:right w:val="none" w:sz="0" w:space="0" w:color="auto"/>
      </w:divBdr>
      <w:divsChild>
        <w:div w:id="857735203">
          <w:marLeft w:val="446"/>
          <w:marRight w:val="0"/>
          <w:marTop w:val="0"/>
          <w:marBottom w:val="0"/>
          <w:divBdr>
            <w:top w:val="none" w:sz="0" w:space="0" w:color="auto"/>
            <w:left w:val="none" w:sz="0" w:space="0" w:color="auto"/>
            <w:bottom w:val="none" w:sz="0" w:space="0" w:color="auto"/>
            <w:right w:val="none" w:sz="0" w:space="0" w:color="auto"/>
          </w:divBdr>
        </w:div>
        <w:div w:id="1005982021">
          <w:marLeft w:val="446"/>
          <w:marRight w:val="0"/>
          <w:marTop w:val="0"/>
          <w:marBottom w:val="0"/>
          <w:divBdr>
            <w:top w:val="none" w:sz="0" w:space="0" w:color="auto"/>
            <w:left w:val="none" w:sz="0" w:space="0" w:color="auto"/>
            <w:bottom w:val="none" w:sz="0" w:space="0" w:color="auto"/>
            <w:right w:val="none" w:sz="0" w:space="0" w:color="auto"/>
          </w:divBdr>
        </w:div>
        <w:div w:id="2121485237">
          <w:marLeft w:val="446"/>
          <w:marRight w:val="0"/>
          <w:marTop w:val="0"/>
          <w:marBottom w:val="0"/>
          <w:divBdr>
            <w:top w:val="none" w:sz="0" w:space="0" w:color="auto"/>
            <w:left w:val="none" w:sz="0" w:space="0" w:color="auto"/>
            <w:bottom w:val="none" w:sz="0" w:space="0" w:color="auto"/>
            <w:right w:val="none" w:sz="0" w:space="0" w:color="auto"/>
          </w:divBdr>
        </w:div>
      </w:divsChild>
    </w:div>
    <w:div w:id="1980718487">
      <w:bodyDiv w:val="1"/>
      <w:marLeft w:val="0"/>
      <w:marRight w:val="0"/>
      <w:marTop w:val="0"/>
      <w:marBottom w:val="0"/>
      <w:divBdr>
        <w:top w:val="none" w:sz="0" w:space="0" w:color="auto"/>
        <w:left w:val="none" w:sz="0" w:space="0" w:color="auto"/>
        <w:bottom w:val="none" w:sz="0" w:space="0" w:color="auto"/>
        <w:right w:val="none" w:sz="0" w:space="0" w:color="auto"/>
      </w:divBdr>
    </w:div>
    <w:div w:id="2001620986">
      <w:bodyDiv w:val="1"/>
      <w:marLeft w:val="0"/>
      <w:marRight w:val="0"/>
      <w:marTop w:val="0"/>
      <w:marBottom w:val="0"/>
      <w:divBdr>
        <w:top w:val="none" w:sz="0" w:space="0" w:color="auto"/>
        <w:left w:val="none" w:sz="0" w:space="0" w:color="auto"/>
        <w:bottom w:val="none" w:sz="0" w:space="0" w:color="auto"/>
        <w:right w:val="none" w:sz="0" w:space="0" w:color="auto"/>
      </w:divBdr>
    </w:div>
    <w:div w:id="2008701659">
      <w:bodyDiv w:val="1"/>
      <w:marLeft w:val="0"/>
      <w:marRight w:val="0"/>
      <w:marTop w:val="0"/>
      <w:marBottom w:val="0"/>
      <w:divBdr>
        <w:top w:val="none" w:sz="0" w:space="0" w:color="auto"/>
        <w:left w:val="none" w:sz="0" w:space="0" w:color="auto"/>
        <w:bottom w:val="none" w:sz="0" w:space="0" w:color="auto"/>
        <w:right w:val="none" w:sz="0" w:space="0" w:color="auto"/>
      </w:divBdr>
    </w:div>
    <w:div w:id="2009942634">
      <w:bodyDiv w:val="1"/>
      <w:marLeft w:val="0"/>
      <w:marRight w:val="0"/>
      <w:marTop w:val="0"/>
      <w:marBottom w:val="0"/>
      <w:divBdr>
        <w:top w:val="none" w:sz="0" w:space="0" w:color="auto"/>
        <w:left w:val="none" w:sz="0" w:space="0" w:color="auto"/>
        <w:bottom w:val="none" w:sz="0" w:space="0" w:color="auto"/>
        <w:right w:val="none" w:sz="0" w:space="0" w:color="auto"/>
      </w:divBdr>
    </w:div>
    <w:div w:id="2059207433">
      <w:bodyDiv w:val="1"/>
      <w:marLeft w:val="0"/>
      <w:marRight w:val="0"/>
      <w:marTop w:val="0"/>
      <w:marBottom w:val="0"/>
      <w:divBdr>
        <w:top w:val="none" w:sz="0" w:space="0" w:color="auto"/>
        <w:left w:val="none" w:sz="0" w:space="0" w:color="auto"/>
        <w:bottom w:val="none" w:sz="0" w:space="0" w:color="auto"/>
        <w:right w:val="none" w:sz="0" w:space="0" w:color="auto"/>
      </w:divBdr>
    </w:div>
    <w:div w:id="2064601970">
      <w:bodyDiv w:val="1"/>
      <w:marLeft w:val="0"/>
      <w:marRight w:val="0"/>
      <w:marTop w:val="0"/>
      <w:marBottom w:val="0"/>
      <w:divBdr>
        <w:top w:val="none" w:sz="0" w:space="0" w:color="auto"/>
        <w:left w:val="none" w:sz="0" w:space="0" w:color="auto"/>
        <w:bottom w:val="none" w:sz="0" w:space="0" w:color="auto"/>
        <w:right w:val="none" w:sz="0" w:space="0" w:color="auto"/>
      </w:divBdr>
    </w:div>
    <w:div w:id="2095086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5.jpeg"/><Relationship Id="rId68" Type="http://schemas.openxmlformats.org/officeDocument/2006/relationships/hyperlink" Target="https://learn.microsoft.com/en-us/azure/virtual-desktop/" TargetMode="External"/><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2.png"/><Relationship Id="rId107" Type="http://schemas.openxmlformats.org/officeDocument/2006/relationships/footer" Target="footer1.xml"/><Relationship Id="rId11" Type="http://schemas.openxmlformats.org/officeDocument/2006/relationships/hyperlink" Target="https://learn.microsoft.com/en-us/troubleshoot/azure/virtual-machines/windows/how-to-videos-windows-virtual-desktop"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jpeg"/><Relationship Id="rId58" Type="http://schemas.openxmlformats.org/officeDocument/2006/relationships/image" Target="media/image40.jpe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6.jpe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https://learn.microsoft.com/en-us/azure/virtual-desktop/prerequisites?tabs=portal"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jpeg"/><Relationship Id="rId103" Type="http://schemas.openxmlformats.org/officeDocument/2006/relationships/image" Target="media/image83.png"/><Relationship Id="rId108" Type="http://schemas.openxmlformats.org/officeDocument/2006/relationships/fontTable" Target="fontTable.xml"/><Relationship Id="rId54" Type="http://schemas.openxmlformats.org/officeDocument/2006/relationships/hyperlink" Target="https://learn.microsoft.com/en-us/azure/virtual-machines/windows/quick-create-portal" TargetMode="External"/><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hyperlink" Target="https://support.sw.siemens.com/en-US/product/209349590/download/PL20231204727760623" TargetMode="External"/><Relationship Id="rId36" Type="http://schemas.openxmlformats.org/officeDocument/2006/relationships/image" Target="media/image21.png"/><Relationship Id="rId49" Type="http://schemas.openxmlformats.org/officeDocument/2006/relationships/image" Target="media/image33.jpeg"/><Relationship Id="rId57" Type="http://schemas.openxmlformats.org/officeDocument/2006/relationships/image" Target="media/image39.jpeg"/><Relationship Id="rId106" Type="http://schemas.openxmlformats.org/officeDocument/2006/relationships/image" Target="media/image86.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learn.microsoft.com/en-us/windows-server/remote/remote-desktop-services/virtual-machine-recs" TargetMode="External"/><Relationship Id="rId18" Type="http://schemas.openxmlformats.org/officeDocument/2006/relationships/image" Target="media/image4.png"/><Relationship Id="rId39" Type="http://schemas.openxmlformats.org/officeDocument/2006/relationships/image" Target="media/image24.png"/><Relationship Id="rId109" Type="http://schemas.microsoft.com/office/2011/relationships/people" Target="people.xml"/><Relationship Id="rId34" Type="http://schemas.openxmlformats.org/officeDocument/2006/relationships/image" Target="media/image19.png"/><Relationship Id="rId50" Type="http://schemas.openxmlformats.org/officeDocument/2006/relationships/image" Target="media/image34.jpeg"/><Relationship Id="rId55" Type="http://schemas.openxmlformats.org/officeDocument/2006/relationships/hyperlink" Target="https://support.sw.siemens.com/en-US/product/1586485382/download/202410063" TargetMode="External"/><Relationship Id="rId76" Type="http://schemas.openxmlformats.org/officeDocument/2006/relationships/image" Target="media/image57.png"/><Relationship Id="rId97" Type="http://schemas.openxmlformats.org/officeDocument/2006/relationships/image" Target="media/image78.jpeg"/><Relationship Id="rId104" Type="http://schemas.openxmlformats.org/officeDocument/2006/relationships/image" Target="media/image84.png"/><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10.png"/><Relationship Id="rId40" Type="http://schemas.openxmlformats.org/officeDocument/2006/relationships/hyperlink" Target="https://learn.microsoft.com/en-us/azure/virtual-desktop/prerequisites" TargetMode="External"/><Relationship Id="rId45" Type="http://schemas.openxmlformats.org/officeDocument/2006/relationships/image" Target="media/image29.jpe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theme" Target="theme/theme1.xml"/><Relationship Id="rId61" Type="http://schemas.openxmlformats.org/officeDocument/2006/relationships/image" Target="media/image43.jpeg"/><Relationship Id="rId82" Type="http://schemas.openxmlformats.org/officeDocument/2006/relationships/image" Target="media/image63.png"/><Relationship Id="rId19" Type="http://schemas.openxmlformats.org/officeDocument/2006/relationships/image" Target="media/image5.png"/><Relationship Id="rId14" Type="http://schemas.openxmlformats.org/officeDocument/2006/relationships/customXml" Target="ink/ink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jpeg"/><Relationship Id="rId77" Type="http://schemas.openxmlformats.org/officeDocument/2006/relationships/image" Target="media/image58.png"/><Relationship Id="rId100" Type="http://schemas.openxmlformats.org/officeDocument/2006/relationships/hyperlink" Target="https://rdweb.wvd.microsoft.com/api/arm/feeddiscovery" TargetMode="External"/><Relationship Id="rId105" Type="http://schemas.openxmlformats.org/officeDocument/2006/relationships/image" Target="media/image85.png"/><Relationship Id="rId8" Type="http://schemas.openxmlformats.org/officeDocument/2006/relationships/webSettings" Target="webSettings.xml"/><Relationship Id="rId51" Type="http://schemas.openxmlformats.org/officeDocument/2006/relationships/image" Target="media/image35.jpe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jpe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0.jpe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5.jpeg"/><Relationship Id="rId62" Type="http://schemas.openxmlformats.org/officeDocument/2006/relationships/image" Target="media/image44.jpeg"/><Relationship Id="rId83" Type="http://schemas.openxmlformats.org/officeDocument/2006/relationships/image" Target="media/image64.png"/><Relationship Id="rId88" Type="http://schemas.openxmlformats.org/officeDocument/2006/relationships/image" Target="media/image6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1T08:48:32.47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 0,'2364'18'0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00D0FC8F3EAE0479253FC1BC7C09855" ma:contentTypeVersion="4" ma:contentTypeDescription="Create a new document." ma:contentTypeScope="" ma:versionID="ac8b745615b4ac2a945cdc0eb9fec8ea">
  <xsd:schema xmlns:xsd="http://www.w3.org/2001/XMLSchema" xmlns:xs="http://www.w3.org/2001/XMLSchema" xmlns:p="http://schemas.microsoft.com/office/2006/metadata/properties" xmlns:ns2="825f8b8f-a565-41ef-b67d-e0e90ed5f25e" targetNamespace="http://schemas.microsoft.com/office/2006/metadata/properties" ma:root="true" ma:fieldsID="19e7983cab9e8a387b95bf6be6c7c250" ns2:_="">
    <xsd:import namespace="825f8b8f-a565-41ef-b67d-e0e90ed5f25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5f8b8f-a565-41ef-b67d-e0e90ed5f2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2FE7A42-0221-403A-9FC6-80435626C3AA}">
  <ds:schemaRefs>
    <ds:schemaRef ds:uri="http://schemas.microsoft.com/sharepoint/v3/contenttype/forms"/>
  </ds:schemaRefs>
</ds:datastoreItem>
</file>

<file path=customXml/itemProps2.xml><?xml version="1.0" encoding="utf-8"?>
<ds:datastoreItem xmlns:ds="http://schemas.openxmlformats.org/officeDocument/2006/customXml" ds:itemID="{F86C8A90-8E24-43B2-8A09-CB247BB48D98}">
  <ds:schemaRefs>
    <ds:schemaRef ds:uri="http://schemas.openxmlformats.org/officeDocument/2006/bibliography"/>
  </ds:schemaRefs>
</ds:datastoreItem>
</file>

<file path=customXml/itemProps3.xml><?xml version="1.0" encoding="utf-8"?>
<ds:datastoreItem xmlns:ds="http://schemas.openxmlformats.org/officeDocument/2006/customXml" ds:itemID="{025D357F-8E4B-431C-A0A5-A021392740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5f8b8f-a565-41ef-b67d-e0e90ed5f2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8733BC3-85CF-46A9-A151-7C2AC6A70EDB}">
  <ds:schemaRefs>
    <ds:schemaRef ds:uri="http://schemas.microsoft.com/office/2006/metadata/properties"/>
    <ds:schemaRef ds:uri="http://schemas.microsoft.com/office/infopath/2007/PartnerControls"/>
  </ds:schemaRefs>
</ds:datastoreItem>
</file>

<file path=docMetadata/LabelInfo.xml><?xml version="1.0" encoding="utf-8"?>
<clbl:labelList xmlns:clbl="http://schemas.microsoft.com/office/2020/mipLabelMetadata">
  <clbl:label id="{76a2ae5a-9f00-4f6b-95ed-5d33d77c4d61}" enabled="0" method="" siteId="{76a2ae5a-9f00-4f6b-95ed-5d33d77c4d61}" removed="1"/>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12</TotalTime>
  <Pages>47</Pages>
  <Words>3755</Words>
  <Characters>21410</Characters>
  <Application>Microsoft Office Word</Application>
  <DocSecurity>0</DocSecurity>
  <Lines>178</Lines>
  <Paragraphs>50</Paragraphs>
  <ScaleCrop>false</ScaleCrop>
  <Company/>
  <LinksUpToDate>false</LinksUpToDate>
  <CharactersWithSpaces>25115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PAMULAPATI, VINOD</dc:creator>
  <cp:keywords/>
  <dc:description/>
  <cp:lastModifiedBy>Sunita Phanse</cp:lastModifiedBy>
  <cp:revision>7</cp:revision>
  <dcterms:created xsi:type="dcterms:W3CDTF">2025-06-05T20:06:00Z</dcterms:created>
  <dcterms:modified xsi:type="dcterms:W3CDTF">2025-06-13T20:47:00Z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0x010100500D0FC8F3EAE0479253FC1BC7C09855</vt:lpwstr>
  </property>
</Properties>
</file>